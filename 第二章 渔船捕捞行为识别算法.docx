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lang w:val="zh-CN"/>
        </w:rPr>
        <w:id w:val="-1746875499"/>
        <w:docPartObj>
          <w:docPartGallery w:val="Table of Contents"/>
          <w:docPartUnique/>
        </w:docPartObj>
      </w:sdtPr>
      <w:sdtEndPr>
        <w:rPr>
          <w:rFonts w:asciiTheme="minorHAnsi" w:hAnsiTheme="minorHAnsi" w:eastAsiaTheme="minorEastAsia" w:cstheme="minorBidi"/>
          <w:color w:val="auto"/>
          <w:kern w:val="2"/>
          <w:sz w:val="21"/>
          <w:szCs w:val="22"/>
          <w:lang w:val="zh-CN"/>
        </w:rPr>
      </w:sdtEndPr>
      <w:sdtContent>
        <w:p>
          <w:pPr>
            <w:pStyle w:val="25"/>
          </w:pPr>
          <w:bookmarkStart w:id="0" w:name="_Toc505761553"/>
          <w:r>
            <w:rPr>
              <w:lang w:val="zh-CN"/>
            </w:rPr>
            <w:t>目录</w:t>
          </w:r>
        </w:p>
        <w:p>
          <w:pPr>
            <w:pStyle w:val="10"/>
            <w:tabs>
              <w:tab w:val="right" w:leader="dot" w:pos="8296"/>
            </w:tabs>
          </w:pPr>
          <w:r>
            <w:fldChar w:fldCharType="begin"/>
          </w:r>
          <w:r>
            <w:instrText xml:space="preserve"> TOC \o "1-3" \h \z \u </w:instrText>
          </w:r>
          <w:r>
            <w:fldChar w:fldCharType="separate"/>
          </w:r>
          <w:r>
            <w:fldChar w:fldCharType="begin"/>
          </w:r>
          <w:r>
            <w:instrText xml:space="preserve"> HYPERLINK \l "_Toc507945804" </w:instrText>
          </w:r>
          <w:r>
            <w:fldChar w:fldCharType="separate"/>
          </w:r>
          <w:r>
            <w:rPr>
              <w:rStyle w:val="15"/>
              <w:rFonts w:hint="eastAsia"/>
            </w:rPr>
            <w:t>渔船捕捞行为识别算法</w:t>
          </w:r>
          <w:r>
            <w:tab/>
          </w:r>
          <w:r>
            <w:fldChar w:fldCharType="begin"/>
          </w:r>
          <w:r>
            <w:instrText xml:space="preserve"> PAGEREF _Toc507945804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"_Toc507945805" </w:instrText>
          </w:r>
          <w:r>
            <w:fldChar w:fldCharType="separate"/>
          </w:r>
          <w:r>
            <w:rPr>
              <w:rStyle w:val="15"/>
              <w:rFonts w:hint="eastAsia"/>
            </w:rPr>
            <w:t>研究的起点</w:t>
          </w:r>
          <w:r>
            <w:tab/>
          </w:r>
          <w:r>
            <w:fldChar w:fldCharType="begin"/>
          </w:r>
          <w:r>
            <w:instrText xml:space="preserve"> PAGEREF _Toc507945805 \h </w:instrText>
          </w:r>
          <w:r>
            <w:fldChar w:fldCharType="separate"/>
          </w:r>
          <w:r>
            <w:t>1</w:t>
          </w:r>
          <w:r>
            <w:fldChar w:fldCharType="end"/>
          </w:r>
          <w:r>
            <w:fldChar w:fldCharType="end"/>
          </w:r>
        </w:p>
        <w:p>
          <w:pPr>
            <w:pStyle w:val="11"/>
            <w:tabs>
              <w:tab w:val="right" w:leader="dot" w:pos="8296"/>
            </w:tabs>
          </w:pPr>
          <w:r>
            <w:fldChar w:fldCharType="begin"/>
          </w:r>
          <w:r>
            <w:instrText xml:space="preserve"> HYPERLINK \l "_Toc507945806" </w:instrText>
          </w:r>
          <w:r>
            <w:fldChar w:fldCharType="separate"/>
          </w:r>
          <w:r>
            <w:rPr>
              <w:rStyle w:val="15"/>
              <w:rFonts w:hint="eastAsia"/>
            </w:rPr>
            <w:t>算法结构</w:t>
          </w:r>
          <w:r>
            <w:tab/>
          </w:r>
          <w:r>
            <w:fldChar w:fldCharType="begin"/>
          </w:r>
          <w:r>
            <w:instrText xml:space="preserve"> PAGEREF _Toc507945806 \h </w:instrText>
          </w:r>
          <w:r>
            <w:fldChar w:fldCharType="separate"/>
          </w:r>
          <w:r>
            <w:t>2</w:t>
          </w:r>
          <w:r>
            <w:fldChar w:fldCharType="end"/>
          </w:r>
          <w:r>
            <w:fldChar w:fldCharType="end"/>
          </w:r>
        </w:p>
        <w:p>
          <w:pPr>
            <w:pStyle w:val="11"/>
            <w:tabs>
              <w:tab w:val="right" w:leader="dot" w:pos="8296"/>
            </w:tabs>
          </w:pPr>
          <w:r>
            <w:fldChar w:fldCharType="begin"/>
          </w:r>
          <w:r>
            <w:instrText xml:space="preserve"> HYPERLINK \l "_Toc507945807" </w:instrText>
          </w:r>
          <w:r>
            <w:fldChar w:fldCharType="separate"/>
          </w:r>
          <w:r>
            <w:rPr>
              <w:rStyle w:val="15"/>
            </w:rPr>
            <w:t>VMS</w:t>
          </w:r>
          <w:r>
            <w:rPr>
              <w:rStyle w:val="15"/>
              <w:rFonts w:hint="eastAsia"/>
            </w:rPr>
            <w:t>数据处理</w:t>
          </w:r>
          <w:r>
            <w:tab/>
          </w:r>
          <w:r>
            <w:fldChar w:fldCharType="begin"/>
          </w:r>
          <w:r>
            <w:instrText xml:space="preserve"> PAGEREF _Toc507945807 \h </w:instrText>
          </w:r>
          <w:r>
            <w:fldChar w:fldCharType="separate"/>
          </w:r>
          <w:r>
            <w:t>3</w:t>
          </w:r>
          <w:r>
            <w:fldChar w:fldCharType="end"/>
          </w:r>
          <w:r>
            <w:fldChar w:fldCharType="end"/>
          </w:r>
        </w:p>
        <w:p>
          <w:pPr>
            <w:pStyle w:val="11"/>
            <w:tabs>
              <w:tab w:val="right" w:leader="dot" w:pos="8296"/>
            </w:tabs>
          </w:pPr>
          <w:r>
            <w:fldChar w:fldCharType="begin"/>
          </w:r>
          <w:r>
            <w:instrText xml:space="preserve"> HYPERLINK \l "_Toc507945808" </w:instrText>
          </w:r>
          <w:r>
            <w:fldChar w:fldCharType="separate"/>
          </w:r>
          <w:r>
            <w:rPr>
              <w:rStyle w:val="15"/>
              <w:rFonts w:hint="eastAsia"/>
            </w:rPr>
            <w:t>港口定位</w:t>
          </w:r>
          <w:r>
            <w:tab/>
          </w:r>
          <w:r>
            <w:fldChar w:fldCharType="begin"/>
          </w:r>
          <w:r>
            <w:instrText xml:space="preserve"> PAGEREF _Toc507945808 \h </w:instrText>
          </w:r>
          <w:r>
            <w:fldChar w:fldCharType="separate"/>
          </w:r>
          <w:r>
            <w:t>4</w:t>
          </w:r>
          <w:r>
            <w:fldChar w:fldCharType="end"/>
          </w:r>
          <w:r>
            <w:fldChar w:fldCharType="end"/>
          </w:r>
        </w:p>
        <w:p>
          <w:pPr>
            <w:pStyle w:val="11"/>
            <w:tabs>
              <w:tab w:val="right" w:leader="dot" w:pos="8296"/>
            </w:tabs>
          </w:pPr>
          <w:r>
            <w:fldChar w:fldCharType="begin"/>
          </w:r>
          <w:r>
            <w:instrText xml:space="preserve"> HYPERLINK \l "_Toc507945809" </w:instrText>
          </w:r>
          <w:r>
            <w:fldChar w:fldCharType="separate"/>
          </w:r>
          <w:r>
            <w:rPr>
              <w:rStyle w:val="15"/>
              <w:rFonts w:hint="eastAsia"/>
            </w:rPr>
            <w:t>航次划分</w:t>
          </w:r>
          <w:r>
            <w:tab/>
          </w:r>
          <w:r>
            <w:fldChar w:fldCharType="begin"/>
          </w:r>
          <w:r>
            <w:instrText xml:space="preserve"> PAGEREF _Toc507945809 \h </w:instrText>
          </w:r>
          <w:r>
            <w:fldChar w:fldCharType="separate"/>
          </w:r>
          <w:r>
            <w:t>8</w:t>
          </w:r>
          <w:r>
            <w:fldChar w:fldCharType="end"/>
          </w:r>
          <w:r>
            <w:fldChar w:fldCharType="end"/>
          </w:r>
        </w:p>
        <w:p>
          <w:pPr>
            <w:pStyle w:val="11"/>
            <w:tabs>
              <w:tab w:val="right" w:leader="dot" w:pos="8296"/>
            </w:tabs>
          </w:pPr>
          <w:r>
            <w:fldChar w:fldCharType="begin"/>
          </w:r>
          <w:r>
            <w:instrText xml:space="preserve"> HYPERLINK \l "_Toc507945810" </w:instrText>
          </w:r>
          <w:r>
            <w:fldChar w:fldCharType="separate"/>
          </w:r>
          <w:r>
            <w:rPr>
              <w:rStyle w:val="15"/>
              <w:rFonts w:hint="eastAsia"/>
            </w:rPr>
            <w:t>捕捞行为识别</w:t>
          </w:r>
          <w:r>
            <w:tab/>
          </w:r>
          <w:r>
            <w:fldChar w:fldCharType="begin"/>
          </w:r>
          <w:r>
            <w:instrText xml:space="preserve"> PAGEREF _Toc507945810 \h </w:instrText>
          </w:r>
          <w:r>
            <w:fldChar w:fldCharType="separate"/>
          </w:r>
          <w:r>
            <w:t>10</w:t>
          </w:r>
          <w:r>
            <w:fldChar w:fldCharType="end"/>
          </w:r>
          <w:r>
            <w:fldChar w:fldCharType="end"/>
          </w:r>
        </w:p>
        <w:p>
          <w:pPr>
            <w:pStyle w:val="11"/>
            <w:tabs>
              <w:tab w:val="right" w:leader="dot" w:pos="8296"/>
            </w:tabs>
          </w:pPr>
          <w:r>
            <w:fldChar w:fldCharType="begin"/>
          </w:r>
          <w:r>
            <w:instrText xml:space="preserve"> HYPERLINK \l "_Toc507945811" </w:instrText>
          </w:r>
          <w:r>
            <w:fldChar w:fldCharType="separate"/>
          </w:r>
          <w:r>
            <w:rPr>
              <w:rStyle w:val="15"/>
              <w:rFonts w:hint="eastAsia"/>
            </w:rPr>
            <w:t>结果验证</w:t>
          </w:r>
          <w:r>
            <w:tab/>
          </w:r>
          <w:r>
            <w:fldChar w:fldCharType="begin"/>
          </w:r>
          <w:r>
            <w:instrText xml:space="preserve"> PAGEREF _Toc507945811 \h </w:instrText>
          </w:r>
          <w:r>
            <w:fldChar w:fldCharType="separate"/>
          </w:r>
          <w:r>
            <w:t>13</w:t>
          </w:r>
          <w:r>
            <w:fldChar w:fldCharType="end"/>
          </w:r>
          <w:r>
            <w:fldChar w:fldCharType="end"/>
          </w:r>
        </w:p>
        <w:p>
          <w:pPr>
            <w:pStyle w:val="11"/>
            <w:tabs>
              <w:tab w:val="right" w:leader="dot" w:pos="8296"/>
            </w:tabs>
          </w:pPr>
          <w:r>
            <w:fldChar w:fldCharType="begin"/>
          </w:r>
          <w:r>
            <w:instrText xml:space="preserve"> HYPERLINK \l "_Toc507945812" </w:instrText>
          </w:r>
          <w:r>
            <w:fldChar w:fldCharType="separate"/>
          </w:r>
          <w:r>
            <w:rPr>
              <w:rStyle w:val="15"/>
              <w:rFonts w:hint="eastAsia"/>
            </w:rPr>
            <w:t>本章小结</w:t>
          </w:r>
          <w:r>
            <w:tab/>
          </w:r>
          <w:r>
            <w:fldChar w:fldCharType="begin"/>
          </w:r>
          <w:r>
            <w:instrText xml:space="preserve"> PAGEREF _Toc507945812 \h </w:instrText>
          </w:r>
          <w:r>
            <w:fldChar w:fldCharType="separate"/>
          </w:r>
          <w:r>
            <w:t>16</w:t>
          </w:r>
          <w:r>
            <w:fldChar w:fldCharType="end"/>
          </w:r>
          <w:r>
            <w:fldChar w:fldCharType="end"/>
          </w:r>
        </w:p>
        <w:p>
          <w:pPr>
            <w:rPr>
              <w:rFonts w:hint="eastAsia"/>
              <w:b/>
              <w:bCs/>
              <w:lang w:val="zh-CN"/>
            </w:rPr>
          </w:pPr>
          <w:r>
            <w:rPr>
              <w:b/>
              <w:bCs/>
              <w:lang w:val="zh-CN"/>
            </w:rPr>
            <w:fldChar w:fldCharType="end"/>
          </w:r>
        </w:p>
      </w:sdtContent>
    </w:sdt>
    <w:p>
      <w:pPr>
        <w:widowControl/>
        <w:jc w:val="left"/>
        <w:rPr>
          <w:b/>
          <w:bCs/>
          <w:lang w:val="zh-CN"/>
        </w:rPr>
      </w:pPr>
      <w:bookmarkStart w:id="1" w:name="_Toc507945804"/>
      <w:r>
        <w:rPr>
          <w:b/>
          <w:bCs/>
          <w:lang w:val="zh-CN"/>
        </w:rPr>
        <w:br w:type="page"/>
      </w:r>
    </w:p>
    <w:p>
      <w:pPr>
        <w:pStyle w:val="2"/>
        <w:spacing w:line="360" w:lineRule="auto"/>
      </w:pPr>
      <w:r>
        <w:rPr>
          <w:rFonts w:hint="eastAsia"/>
        </w:rPr>
        <w:t>渔船捕捞行为识别</w:t>
      </w:r>
      <w:bookmarkEnd w:id="0"/>
      <w:r>
        <w:rPr>
          <w:rFonts w:hint="eastAsia"/>
        </w:rPr>
        <w:t>算法</w:t>
      </w:r>
      <w:bookmarkEnd w:id="1"/>
    </w:p>
    <w:p>
      <w:pPr>
        <w:spacing w:line="360" w:lineRule="auto"/>
        <w:rPr>
          <w:del w:id="0" w:author="alan" w:date="2018-03-05T19:42:03Z"/>
          <w:rFonts w:asciiTheme="minorEastAsia" w:hAnsiTheme="minorEastAsia"/>
          <w:sz w:val="24"/>
          <w:szCs w:val="24"/>
        </w:rPr>
      </w:pPr>
      <w:r>
        <w:rPr>
          <w:rFonts w:hint="eastAsia" w:asciiTheme="minorEastAsia" w:hAnsiTheme="minorEastAsia"/>
          <w:sz w:val="24"/>
          <w:szCs w:val="24"/>
        </w:rPr>
        <w:tab/>
      </w:r>
      <w:del w:id="1" w:author="alan" w:date="2018-03-05T19:42:03Z">
        <w:r>
          <w:rPr>
            <w:rFonts w:hint="eastAsia" w:asciiTheme="minorEastAsia" w:hAnsiTheme="minorEastAsia"/>
            <w:sz w:val="24"/>
            <w:szCs w:val="24"/>
          </w:rPr>
          <w:delText>渔船捕捞行为的准确识别不仅有助于分析渔业资源的分布情况，也有助于对渔业经济进行预测。然而，VMS数据中并没有字段能够直接区分渔船行为。为此，我们设计了渔船捕捞行为识别算法。</w:delText>
        </w:r>
      </w:del>
    </w:p>
    <w:p>
      <w:pPr>
        <w:pStyle w:val="3"/>
        <w:spacing w:line="360" w:lineRule="auto"/>
      </w:pPr>
      <w:del w:id="2" w:author="alan" w:date="2018-03-05T19:42:03Z">
        <w:bookmarkStart w:id="2" w:name="_Toc507945805"/>
        <w:r>
          <w:rPr>
            <w:rFonts w:hint="eastAsia"/>
          </w:rPr>
          <w:delText>研究的起点</w:delText>
        </w:r>
        <w:bookmarkEnd w:id="2"/>
      </w:del>
    </w:p>
    <w:p>
      <w:pPr>
        <w:spacing w:line="360" w:lineRule="auto"/>
        <w:rPr>
          <w:ins w:id="3" w:author="alan" w:date="2018-03-05T19:43:15Z"/>
          <w:rFonts w:hint="eastAsia"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渔船监控系统</w:t>
      </w:r>
      <w:ins w:id="4" w:author="alan" w:date="2018-03-05T19:42:20Z">
        <w:r>
          <w:rPr>
            <w:rFonts w:hint="eastAsia" w:asciiTheme="minorEastAsia" w:hAnsiTheme="minorEastAsia"/>
            <w:sz w:val="24"/>
            <w:szCs w:val="24"/>
            <w:lang w:val="en-US" w:eastAsia="zh-CN"/>
          </w:rPr>
          <w:t>VMS</w:t>
        </w:r>
      </w:ins>
      <w:ins w:id="5" w:author="alan" w:date="2018-03-05T19:42:21Z">
        <w:r>
          <w:rPr>
            <w:rFonts w:hint="eastAsia" w:asciiTheme="minorEastAsia" w:hAnsiTheme="minorEastAsia"/>
            <w:sz w:val="24"/>
            <w:szCs w:val="24"/>
            <w:lang w:val="en-US" w:eastAsia="zh-CN"/>
          </w:rPr>
          <w:t>不能</w:t>
        </w:r>
      </w:ins>
      <w:ins w:id="6" w:author="alan" w:date="2018-03-05T19:42:23Z">
        <w:r>
          <w:rPr>
            <w:rFonts w:hint="eastAsia" w:asciiTheme="minorEastAsia" w:hAnsiTheme="minorEastAsia"/>
            <w:sz w:val="24"/>
            <w:szCs w:val="24"/>
            <w:lang w:val="en-US" w:eastAsia="zh-CN"/>
          </w:rPr>
          <w:t>翻译成</w:t>
        </w:r>
      </w:ins>
      <w:ins w:id="7" w:author="alan" w:date="2018-03-05T19:42:26Z">
        <w:r>
          <w:rPr>
            <w:rFonts w:hint="eastAsia" w:asciiTheme="minorEastAsia" w:hAnsiTheme="minorEastAsia"/>
            <w:sz w:val="24"/>
            <w:szCs w:val="24"/>
            <w:lang w:val="en-US" w:eastAsia="zh-CN"/>
          </w:rPr>
          <w:t>渔船</w:t>
        </w:r>
      </w:ins>
      <w:ins w:id="8" w:author="alan" w:date="2018-03-05T19:42:28Z">
        <w:r>
          <w:rPr>
            <w:rFonts w:hint="eastAsia" w:asciiTheme="minorEastAsia" w:hAnsiTheme="minorEastAsia"/>
            <w:sz w:val="24"/>
            <w:szCs w:val="24"/>
            <w:lang w:val="en-US" w:eastAsia="zh-CN"/>
          </w:rPr>
          <w:t>监控系统</w:t>
        </w:r>
      </w:ins>
      <w:r>
        <w:rPr>
          <w:rFonts w:hint="eastAsia" w:asciiTheme="minorEastAsia" w:hAnsiTheme="minorEastAsia"/>
          <w:sz w:val="24"/>
          <w:szCs w:val="24"/>
        </w:rPr>
        <w:t>的普及为大规模的渔业轨迹数据研究提供了良好的基础。</w:t>
      </w:r>
      <w:ins w:id="9" w:author="alan" w:date="2018-03-05T19:43:22Z">
        <w:r>
          <w:rPr>
            <w:rFonts w:hint="eastAsia" w:asciiTheme="minorEastAsia" w:hAnsiTheme="minorEastAsia"/>
            <w:sz w:val="24"/>
            <w:szCs w:val="24"/>
            <w:lang w:val="en-US" w:eastAsia="zh-CN"/>
          </w:rPr>
          <w:t>在</w:t>
        </w:r>
      </w:ins>
      <w:ins w:id="10" w:author="alan" w:date="2018-03-05T19:43:23Z">
        <w:r>
          <w:rPr>
            <w:rFonts w:hint="eastAsia" w:asciiTheme="minorEastAsia" w:hAnsiTheme="minorEastAsia"/>
            <w:sz w:val="24"/>
            <w:szCs w:val="24"/>
            <w:lang w:val="en-US" w:eastAsia="zh-CN"/>
          </w:rPr>
          <w:t>VMS</w:t>
        </w:r>
      </w:ins>
      <w:ins w:id="11" w:author="alan" w:date="2018-03-05T19:43:24Z">
        <w:r>
          <w:rPr>
            <w:rFonts w:hint="eastAsia" w:asciiTheme="minorEastAsia" w:hAnsiTheme="minorEastAsia"/>
            <w:sz w:val="24"/>
            <w:szCs w:val="24"/>
            <w:lang w:val="en-US" w:eastAsia="zh-CN"/>
          </w:rPr>
          <w:t>的</w:t>
        </w:r>
      </w:ins>
      <w:ins w:id="12" w:author="alan" w:date="2018-03-05T19:43:29Z">
        <w:r>
          <w:rPr>
            <w:rFonts w:hint="eastAsia" w:asciiTheme="minorEastAsia" w:hAnsiTheme="minorEastAsia"/>
            <w:sz w:val="24"/>
            <w:szCs w:val="24"/>
            <w:lang w:val="en-US" w:eastAsia="zh-CN"/>
          </w:rPr>
          <w:t>数据</w:t>
        </w:r>
      </w:ins>
      <w:ins w:id="13" w:author="alan" w:date="2018-03-05T19:43:30Z">
        <w:r>
          <w:rPr>
            <w:rFonts w:hint="eastAsia" w:asciiTheme="minorEastAsia" w:hAnsiTheme="minorEastAsia"/>
            <w:sz w:val="24"/>
            <w:szCs w:val="24"/>
            <w:lang w:val="en-US" w:eastAsia="zh-CN"/>
          </w:rPr>
          <w:t>轨迹</w:t>
        </w:r>
      </w:ins>
      <w:ins w:id="14" w:author="alan" w:date="2018-03-05T19:43:32Z">
        <w:r>
          <w:rPr>
            <w:rFonts w:hint="eastAsia" w:asciiTheme="minorEastAsia" w:hAnsiTheme="minorEastAsia"/>
            <w:sz w:val="24"/>
            <w:szCs w:val="24"/>
            <w:lang w:val="en-US" w:eastAsia="zh-CN"/>
          </w:rPr>
          <w:t>基础上</w:t>
        </w:r>
      </w:ins>
      <w:ins w:id="15" w:author="alan" w:date="2018-03-05T19:43:33Z">
        <w:r>
          <w:rPr>
            <w:rFonts w:hint="eastAsia" w:asciiTheme="minorEastAsia" w:hAnsiTheme="minorEastAsia"/>
            <w:sz w:val="24"/>
            <w:szCs w:val="24"/>
            <w:lang w:val="en-US" w:eastAsia="zh-CN"/>
          </w:rPr>
          <w:t>，</w:t>
        </w:r>
      </w:ins>
      <w:ins w:id="16" w:author="alan" w:date="2018-03-05T19:43:34Z">
        <w:r>
          <w:rPr>
            <w:rFonts w:hint="eastAsia" w:asciiTheme="minorEastAsia" w:hAnsiTheme="minorEastAsia"/>
            <w:sz w:val="24"/>
            <w:szCs w:val="24"/>
            <w:lang w:val="en-US" w:eastAsia="zh-CN"/>
          </w:rPr>
          <w:t>开展</w:t>
        </w:r>
      </w:ins>
      <w:ins w:id="17" w:author="alan" w:date="2018-03-05T19:43:36Z">
        <w:r>
          <w:rPr>
            <w:rFonts w:hint="eastAsia" w:asciiTheme="minorEastAsia" w:hAnsiTheme="minorEastAsia"/>
            <w:sz w:val="24"/>
            <w:szCs w:val="24"/>
            <w:lang w:val="en-US" w:eastAsia="zh-CN"/>
          </w:rPr>
          <w:t>。。。。。</w:t>
        </w:r>
      </w:ins>
    </w:p>
    <w:p>
      <w:pPr>
        <w:spacing w:line="360" w:lineRule="auto"/>
        <w:ind w:firstLine="420"/>
        <w:rPr>
          <w:rFonts w:asciiTheme="minorEastAsia" w:hAnsiTheme="minorEastAsia"/>
          <w:sz w:val="24"/>
          <w:szCs w:val="24"/>
        </w:rPr>
        <w:pPrChange w:id="18" w:author="alan" w:date="2018-03-05T19:43:17Z">
          <w:pPr>
            <w:spacing w:line="360" w:lineRule="auto"/>
          </w:pPr>
        </w:pPrChange>
      </w:pPr>
      <w:r>
        <w:rPr>
          <w:rFonts w:hint="eastAsia" w:asciiTheme="minorEastAsia" w:hAnsiTheme="minorEastAsia"/>
          <w:sz w:val="24"/>
          <w:szCs w:val="24"/>
        </w:rPr>
        <w:t>Rijnsdorp和Kaiser等人利用这些数据进行了捕捞努力量的估算</w:t>
      </w:r>
      <w:r>
        <w:rPr>
          <w:rFonts w:hint="eastAsia" w:asciiTheme="minorEastAsia" w:hAnsiTheme="minorEastAsia"/>
          <w:sz w:val="24"/>
          <w:szCs w:val="24"/>
          <w:vertAlign w:val="superscript"/>
        </w:rPr>
        <w:t>8，</w:t>
      </w:r>
      <w:r>
        <w:rPr>
          <w:rStyle w:val="14"/>
          <w:rFonts w:asciiTheme="minorEastAsia" w:hAnsiTheme="minorEastAsia"/>
          <w:sz w:val="24"/>
          <w:szCs w:val="24"/>
        </w:rPr>
        <w:endnoteReference w:id="0"/>
      </w:r>
      <w:r>
        <w:rPr>
          <w:rFonts w:hint="eastAsia" w:asciiTheme="minorEastAsia" w:hAnsiTheme="minorEastAsia"/>
          <w:sz w:val="24"/>
          <w:szCs w:val="24"/>
        </w:rPr>
        <w:t>，Mackinson和Rijnsdorp等人对渔船的行为进行了分析，并评估了海洋环境的变化</w:t>
      </w:r>
      <w:r>
        <w:rPr>
          <w:rStyle w:val="14"/>
          <w:rFonts w:asciiTheme="minorEastAsia" w:hAnsiTheme="minorEastAsia"/>
          <w:sz w:val="24"/>
          <w:szCs w:val="24"/>
        </w:rPr>
        <w:endnoteReference w:id="1"/>
      </w:r>
      <w:r>
        <w:rPr>
          <w:rFonts w:hint="eastAsia" w:asciiTheme="minorEastAsia" w:hAnsiTheme="minorEastAsia"/>
          <w:sz w:val="24"/>
          <w:szCs w:val="24"/>
          <w:vertAlign w:val="superscript"/>
        </w:rPr>
        <w:t>，</w:t>
      </w:r>
      <w:r>
        <w:rPr>
          <w:rStyle w:val="14"/>
          <w:rFonts w:asciiTheme="minorEastAsia" w:hAnsiTheme="minorEastAsia"/>
          <w:sz w:val="24"/>
          <w:szCs w:val="24"/>
        </w:rPr>
        <w:endnoteReference w:id="2"/>
      </w:r>
      <w:r>
        <w:rPr>
          <w:rFonts w:hint="eastAsia" w:asciiTheme="minorEastAsia" w:hAnsiTheme="minorEastAsia"/>
          <w:sz w:val="24"/>
          <w:szCs w:val="24"/>
        </w:rPr>
        <w:t>；Dinmore等人研究了航行和捕捞行为的油耗情况</w:t>
      </w:r>
      <w:r>
        <w:rPr>
          <w:rStyle w:val="14"/>
          <w:rFonts w:asciiTheme="minorEastAsia" w:hAnsiTheme="minorEastAsia"/>
          <w:sz w:val="24"/>
          <w:szCs w:val="24"/>
        </w:rPr>
        <w:endnoteReference w:id="3"/>
      </w:r>
      <w:r>
        <w:rPr>
          <w:rFonts w:hint="eastAsia" w:asciiTheme="minorEastAsia" w:hAnsiTheme="minorEastAsia"/>
          <w:sz w:val="24"/>
          <w:szCs w:val="24"/>
        </w:rPr>
        <w:t>。虽然研究方向各有不同，但都要面对一个共同的问题：从VMS数据中识别渔船的捕捞行为。</w:t>
      </w:r>
    </w:p>
    <w:p>
      <w:pPr>
        <w:spacing w:line="360" w:lineRule="auto"/>
        <w:rPr>
          <w:rFonts w:asciiTheme="minorEastAsia" w:hAnsiTheme="minorEastAsia"/>
          <w:sz w:val="24"/>
          <w:szCs w:val="24"/>
        </w:rPr>
      </w:pPr>
      <w:r>
        <w:rPr>
          <w:rFonts w:asciiTheme="minorEastAsia" w:hAnsiTheme="minorEastAsia"/>
          <w:sz w:val="24"/>
          <w:szCs w:val="24"/>
        </w:rPr>
        <w:tab/>
      </w:r>
      <w:r>
        <w:rPr>
          <w:rFonts w:hint="eastAsia" w:asciiTheme="minorEastAsia" w:hAnsiTheme="minorEastAsia"/>
          <w:sz w:val="24"/>
          <w:szCs w:val="24"/>
        </w:rPr>
        <w:t>然而，渔船监控系统采集到的是一连串离散的数据，它本身并不能直接实现对于不同行为的分类。为此，之前的研究者们已经进行了大量的工作，总的来说可以将分类方法分为两类：基于经验的方法和基于建模的方法。前者是利用渔船实际航行的经验，比如渔船在进行捕捞时速度会下降，并且常在捕捞区域进行折返运动。如Walter等人通过对渔船不同行为的VMS样例数据进行观察，利用对速度设定阈值的方式实现了对行为的分类</w:t>
      </w:r>
      <w:r>
        <w:rPr>
          <w:rStyle w:val="14"/>
          <w:rFonts w:asciiTheme="minorEastAsia" w:hAnsiTheme="minorEastAsia"/>
          <w:sz w:val="24"/>
          <w:szCs w:val="24"/>
        </w:rPr>
        <w:endnoteReference w:id="4"/>
      </w:r>
      <w:r>
        <w:rPr>
          <w:rFonts w:hint="eastAsia" w:asciiTheme="minorEastAsia" w:hAnsiTheme="minorEastAsia"/>
          <w:sz w:val="24"/>
          <w:szCs w:val="24"/>
        </w:rPr>
        <w:t>。这种方法处理较快，但分类准确率不高，且不具备通用性。后者是利用一些模型训练、分类的方法。比如法国的Vermard等在研究深海拖网渔船数据时将渔船行为分为停泊、全速航行和捕捞三种行为，利用隐马尔可夫模型进行建模，然后用贝叶斯模型对轨迹数据进行预测，取得了较好的分类结果。这种方法优点在于有较高的分类准确率，但是需要大量标记好的数据进行训练，比如航海日志，且时间开销较大。</w:t>
      </w:r>
    </w:p>
    <w:p>
      <w:pPr>
        <w:spacing w:line="360" w:lineRule="auto"/>
        <w:rPr>
          <w:del w:id="19" w:author="alan" w:date="2018-03-05T19:43:59Z"/>
          <w:rFonts w:asciiTheme="minorEastAsia" w:hAnsiTheme="minorEastAsia"/>
          <w:sz w:val="24"/>
          <w:szCs w:val="24"/>
        </w:rPr>
      </w:pPr>
      <w:r>
        <w:rPr>
          <w:rFonts w:asciiTheme="minorEastAsia" w:hAnsiTheme="minorEastAsia"/>
          <w:sz w:val="24"/>
          <w:szCs w:val="24"/>
        </w:rPr>
        <w:tab/>
      </w:r>
      <w:del w:id="20" w:author="alan" w:date="2018-03-05T19:43:59Z">
        <w:r>
          <w:rPr>
            <w:rFonts w:hint="eastAsia" w:asciiTheme="minorEastAsia" w:hAnsiTheme="minorEastAsia"/>
            <w:sz w:val="24"/>
            <w:szCs w:val="24"/>
          </w:rPr>
          <w:delText>相比于国外，国内的航海日志数据难以收集，无法与VMS数据进行比对。因此，如何在缺乏参照的前提下完成渔船的行为识别是一个难点。</w:delText>
        </w:r>
      </w:del>
    </w:p>
    <w:p>
      <w:pPr>
        <w:spacing w:line="360" w:lineRule="auto"/>
        <w:rPr>
          <w:del w:id="21" w:author="alan" w:date="2018-03-05T19:44:08Z"/>
          <w:rFonts w:asciiTheme="minorEastAsia" w:hAnsiTheme="minorEastAsia"/>
          <w:sz w:val="24"/>
          <w:szCs w:val="24"/>
        </w:rPr>
      </w:pPr>
      <w:r>
        <w:rPr>
          <w:rFonts w:asciiTheme="minorEastAsia" w:hAnsiTheme="minorEastAsia"/>
          <w:sz w:val="24"/>
          <w:szCs w:val="24"/>
        </w:rPr>
        <w:tab/>
      </w:r>
      <w:del w:id="22" w:author="alan" w:date="2018-03-05T19:44:08Z">
        <w:r>
          <w:rPr>
            <w:rFonts w:hint="eastAsia" w:asciiTheme="minorEastAsia" w:hAnsiTheme="minorEastAsia"/>
            <w:sz w:val="24"/>
            <w:szCs w:val="24"/>
          </w:rPr>
          <w:delText>另一个难点是对于航次的划分。航次描述的是渔船从离开港口进行捕捞作业直到返回港口的过程，它是渔船日常作业行为的一种基本单位。合理的划分航次不仅有利于对捕捞行为的识别，也有助于对渔船行为进行分析。然而，VMS数据中同样缺乏这方面的数据信息。</w:delText>
        </w:r>
      </w:del>
    </w:p>
    <w:p>
      <w:pPr>
        <w:spacing w:line="360" w:lineRule="auto"/>
        <w:rPr>
          <w:ins w:id="23" w:author="alan" w:date="2018-03-05T19:44:10Z"/>
          <w:rFonts w:hint="eastAsia" w:asciiTheme="minorEastAsia" w:hAnsiTheme="minorEastAsia"/>
          <w:sz w:val="24"/>
          <w:szCs w:val="24"/>
        </w:rPr>
      </w:pPr>
    </w:p>
    <w:p>
      <w:pPr>
        <w:spacing w:line="360" w:lineRule="auto"/>
        <w:rPr>
          <w:ins w:id="24" w:author="alan" w:date="2018-03-05T19:45:08Z"/>
          <w:rFonts w:hint="eastAsia" w:asciiTheme="minorEastAsia" w:hAnsiTheme="minorEastAsia"/>
          <w:sz w:val="24"/>
          <w:szCs w:val="24"/>
          <w:lang w:val="en-US" w:eastAsia="zh-CN"/>
        </w:rPr>
      </w:pPr>
      <w:ins w:id="25" w:author="alan" w:date="2018-03-05T19:44:19Z">
        <w:r>
          <w:rPr>
            <w:rFonts w:hint="eastAsia" w:asciiTheme="minorEastAsia" w:hAnsiTheme="minorEastAsia"/>
            <w:sz w:val="24"/>
            <w:szCs w:val="24"/>
            <w:lang w:val="en-US" w:eastAsia="zh-CN"/>
          </w:rPr>
          <w:t>航海日志不是</w:t>
        </w:r>
      </w:ins>
      <w:ins w:id="26" w:author="alan" w:date="2018-03-05T19:44:21Z">
        <w:r>
          <w:rPr>
            <w:rFonts w:hint="eastAsia" w:asciiTheme="minorEastAsia" w:hAnsiTheme="minorEastAsia"/>
            <w:sz w:val="24"/>
            <w:szCs w:val="24"/>
            <w:lang w:val="en-US" w:eastAsia="zh-CN"/>
          </w:rPr>
          <w:t>难</w:t>
        </w:r>
      </w:ins>
      <w:ins w:id="27" w:author="alan" w:date="2018-03-05T19:44:22Z">
        <w:r>
          <w:rPr>
            <w:rFonts w:hint="eastAsia" w:asciiTheme="minorEastAsia" w:hAnsiTheme="minorEastAsia"/>
            <w:sz w:val="24"/>
            <w:szCs w:val="24"/>
            <w:lang w:val="en-US" w:eastAsia="zh-CN"/>
          </w:rPr>
          <w:t>收集</w:t>
        </w:r>
      </w:ins>
      <w:ins w:id="28" w:author="alan" w:date="2018-03-05T19:44:26Z">
        <w:r>
          <w:rPr>
            <w:rFonts w:hint="eastAsia" w:asciiTheme="minorEastAsia" w:hAnsiTheme="minorEastAsia"/>
            <w:sz w:val="24"/>
            <w:szCs w:val="24"/>
            <w:lang w:val="en-US" w:eastAsia="zh-CN"/>
          </w:rPr>
          <w:t>，</w:t>
        </w:r>
      </w:ins>
      <w:ins w:id="29" w:author="alan" w:date="2018-03-05T19:44:28Z">
        <w:r>
          <w:rPr>
            <w:rFonts w:hint="eastAsia" w:asciiTheme="minorEastAsia" w:hAnsiTheme="minorEastAsia"/>
            <w:sz w:val="24"/>
            <w:szCs w:val="24"/>
            <w:lang w:val="en-US" w:eastAsia="zh-CN"/>
          </w:rPr>
          <w:t>而是</w:t>
        </w:r>
      </w:ins>
      <w:ins w:id="30" w:author="alan" w:date="2018-03-05T19:44:50Z">
        <w:r>
          <w:rPr>
            <w:rFonts w:hint="eastAsia" w:asciiTheme="minorEastAsia" w:hAnsiTheme="minorEastAsia"/>
            <w:sz w:val="24"/>
            <w:szCs w:val="24"/>
            <w:lang w:val="en-US" w:eastAsia="zh-CN"/>
          </w:rPr>
          <w:t>渔业</w:t>
        </w:r>
      </w:ins>
      <w:ins w:id="31" w:author="alan" w:date="2018-03-05T19:44:52Z">
        <w:r>
          <w:rPr>
            <w:rFonts w:hint="eastAsia" w:asciiTheme="minorEastAsia" w:hAnsiTheme="minorEastAsia"/>
            <w:sz w:val="24"/>
            <w:szCs w:val="24"/>
            <w:lang w:val="en-US" w:eastAsia="zh-CN"/>
          </w:rPr>
          <w:t>管理部门</w:t>
        </w:r>
      </w:ins>
      <w:ins w:id="32" w:author="alan" w:date="2018-03-05T19:44:55Z">
        <w:r>
          <w:rPr>
            <w:rFonts w:hint="eastAsia" w:asciiTheme="minorEastAsia" w:hAnsiTheme="minorEastAsia"/>
            <w:sz w:val="24"/>
            <w:szCs w:val="24"/>
            <w:lang w:val="en-US" w:eastAsia="zh-CN"/>
          </w:rPr>
          <w:t>无法</w:t>
        </w:r>
      </w:ins>
      <w:ins w:id="33" w:author="alan" w:date="2018-03-05T19:44:56Z">
        <w:r>
          <w:rPr>
            <w:rFonts w:hint="eastAsia" w:asciiTheme="minorEastAsia" w:hAnsiTheme="minorEastAsia"/>
            <w:sz w:val="24"/>
            <w:szCs w:val="24"/>
            <w:lang w:val="en-US" w:eastAsia="zh-CN"/>
          </w:rPr>
          <w:t>完成</w:t>
        </w:r>
      </w:ins>
      <w:ins w:id="34" w:author="alan" w:date="2018-03-05T19:44:58Z">
        <w:r>
          <w:rPr>
            <w:rFonts w:hint="eastAsia" w:asciiTheme="minorEastAsia" w:hAnsiTheme="minorEastAsia"/>
            <w:sz w:val="24"/>
            <w:szCs w:val="24"/>
            <w:lang w:val="en-US" w:eastAsia="zh-CN"/>
          </w:rPr>
          <w:t>大规模</w:t>
        </w:r>
      </w:ins>
      <w:ins w:id="35" w:author="alan" w:date="2018-03-05T19:44:59Z">
        <w:r>
          <w:rPr>
            <w:rFonts w:hint="eastAsia" w:asciiTheme="minorEastAsia" w:hAnsiTheme="minorEastAsia"/>
            <w:sz w:val="24"/>
            <w:szCs w:val="24"/>
            <w:lang w:val="en-US" w:eastAsia="zh-CN"/>
          </w:rPr>
          <w:t>收集</w:t>
        </w:r>
      </w:ins>
      <w:ins w:id="36" w:author="alan" w:date="2018-03-05T19:45:00Z">
        <w:r>
          <w:rPr>
            <w:rFonts w:hint="eastAsia" w:asciiTheme="minorEastAsia" w:hAnsiTheme="minorEastAsia"/>
            <w:sz w:val="24"/>
            <w:szCs w:val="24"/>
            <w:lang w:val="en-US" w:eastAsia="zh-CN"/>
          </w:rPr>
          <w:t>。</w:t>
        </w:r>
      </w:ins>
      <w:ins w:id="37" w:author="alan" w:date="2018-03-05T19:45:11Z">
        <w:r>
          <w:rPr>
            <w:rFonts w:hint="eastAsia" w:asciiTheme="minorEastAsia" w:hAnsiTheme="minorEastAsia"/>
            <w:sz w:val="24"/>
            <w:szCs w:val="24"/>
            <w:lang w:val="en-US" w:eastAsia="zh-CN"/>
          </w:rPr>
          <w:t>而且</w:t>
        </w:r>
      </w:ins>
      <w:ins w:id="38" w:author="alan" w:date="2018-03-05T19:45:12Z">
        <w:r>
          <w:rPr>
            <w:rFonts w:hint="eastAsia" w:asciiTheme="minorEastAsia" w:hAnsiTheme="minorEastAsia"/>
            <w:sz w:val="24"/>
            <w:szCs w:val="24"/>
            <w:lang w:val="en-US" w:eastAsia="zh-CN"/>
          </w:rPr>
          <w:t>，</w:t>
        </w:r>
      </w:ins>
      <w:ins w:id="39" w:author="alan" w:date="2018-03-05T19:45:14Z">
        <w:r>
          <w:rPr>
            <w:rFonts w:hint="eastAsia" w:asciiTheme="minorEastAsia" w:hAnsiTheme="minorEastAsia"/>
            <w:sz w:val="24"/>
            <w:szCs w:val="24"/>
            <w:lang w:val="en-US" w:eastAsia="zh-CN"/>
          </w:rPr>
          <w:t>这两项</w:t>
        </w:r>
      </w:ins>
      <w:ins w:id="40" w:author="alan" w:date="2018-03-05T19:45:15Z">
        <w:r>
          <w:rPr>
            <w:rFonts w:hint="eastAsia" w:asciiTheme="minorEastAsia" w:hAnsiTheme="minorEastAsia"/>
            <w:sz w:val="24"/>
            <w:szCs w:val="24"/>
            <w:lang w:val="en-US" w:eastAsia="zh-CN"/>
          </w:rPr>
          <w:t>不能</w:t>
        </w:r>
      </w:ins>
      <w:ins w:id="41" w:author="alan" w:date="2018-03-05T19:45:16Z">
        <w:r>
          <w:rPr>
            <w:rFonts w:hint="eastAsia" w:asciiTheme="minorEastAsia" w:hAnsiTheme="minorEastAsia"/>
            <w:sz w:val="24"/>
            <w:szCs w:val="24"/>
            <w:lang w:val="en-US" w:eastAsia="zh-CN"/>
          </w:rPr>
          <w:t>叫做</w:t>
        </w:r>
      </w:ins>
      <w:ins w:id="42" w:author="alan" w:date="2018-03-05T19:45:21Z">
        <w:r>
          <w:rPr>
            <w:rFonts w:hint="eastAsia" w:asciiTheme="minorEastAsia" w:hAnsiTheme="minorEastAsia"/>
            <w:sz w:val="24"/>
            <w:szCs w:val="24"/>
            <w:lang w:val="en-US" w:eastAsia="zh-CN"/>
          </w:rPr>
          <w:t>难</w:t>
        </w:r>
      </w:ins>
      <w:ins w:id="43" w:author="alan" w:date="2018-03-05T19:45:22Z">
        <w:r>
          <w:rPr>
            <w:rFonts w:hint="eastAsia" w:asciiTheme="minorEastAsia" w:hAnsiTheme="minorEastAsia"/>
            <w:sz w:val="24"/>
            <w:szCs w:val="24"/>
            <w:lang w:val="en-US" w:eastAsia="zh-CN"/>
          </w:rPr>
          <w:t>点啊！</w:t>
        </w:r>
      </w:ins>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本章中，我们提出了渔船捕捞行为识别算法来解决以上两个问题。在进行捕捞行为识别的过程中，我们利用了数学形态学的方法对轨迹进行图像处理，快速准确的获得了捕捞区。最后，通过与渔业产量数据的比较验证了算法的准确性。</w:t>
      </w:r>
    </w:p>
    <w:p>
      <w:pPr>
        <w:pStyle w:val="3"/>
        <w:spacing w:line="360" w:lineRule="auto"/>
      </w:pPr>
      <w:bookmarkStart w:id="3" w:name="_Toc507945806"/>
      <w:r>
        <w:rPr>
          <w:rFonts w:hint="eastAsia"/>
        </w:rPr>
        <w:t>算法</w:t>
      </w:r>
      <w:ins w:id="44" w:author="alan" w:date="2018-03-05T19:45:33Z">
        <w:r>
          <w:rPr>
            <w:rFonts w:hint="eastAsia"/>
            <w:lang w:val="en-US" w:eastAsia="zh-CN"/>
          </w:rPr>
          <w:t>设计</w:t>
        </w:r>
      </w:ins>
      <w:del w:id="45" w:author="alan" w:date="2018-03-05T19:45:31Z">
        <w:r>
          <w:rPr>
            <w:rFonts w:hint="eastAsia"/>
          </w:rPr>
          <w:delText>结构</w:delText>
        </w:r>
        <w:bookmarkEnd w:id="3"/>
      </w:del>
    </w:p>
    <w:p>
      <w:pPr>
        <w:spacing w:line="360" w:lineRule="auto"/>
        <w:ind w:firstLine="420"/>
        <w:rPr>
          <w:rFonts w:asciiTheme="minorEastAsia" w:hAnsiTheme="minorEastAsia"/>
          <w:sz w:val="24"/>
          <w:szCs w:val="24"/>
        </w:rPr>
      </w:pPr>
      <w:r>
        <w:rPr>
          <w:rFonts w:hint="eastAsia" w:asciiTheme="minorEastAsia" w:hAnsiTheme="minorEastAsia"/>
          <w:sz w:val="24"/>
          <w:szCs w:val="24"/>
        </w:rPr>
        <w:t>渔船捕捞行为识别算法主要包含五个步骤：VMS数据处理、港口定位、航次划分、捕捞行为识别、结果验证，如图2-1所示：</w:t>
      </w:r>
    </w:p>
    <w:p>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5274310" cy="986155"/>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zhenyong\Documents\GitHub\Dissertation\图片\渔船捕捞行为识别算法流程图.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986522"/>
                    </a:xfrm>
                    <a:prstGeom prst="rect">
                      <a:avLst/>
                    </a:prstGeom>
                    <a:noFill/>
                    <a:ln>
                      <a:noFill/>
                    </a:ln>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图2-1 渔船捕捞行为识别算法流程示意图</w:t>
      </w:r>
    </w:p>
    <w:p>
      <w:pPr>
        <w:spacing w:line="360" w:lineRule="auto"/>
        <w:ind w:firstLine="420"/>
        <w:rPr>
          <w:rFonts w:asciiTheme="minorEastAsia" w:hAnsiTheme="minorEastAsia"/>
          <w:sz w:val="24"/>
          <w:szCs w:val="24"/>
        </w:rPr>
      </w:pPr>
      <w:r>
        <w:rPr>
          <w:rFonts w:hint="eastAsia" w:asciiTheme="minorEastAsia" w:hAnsiTheme="minorEastAsia"/>
          <w:sz w:val="24"/>
          <w:szCs w:val="24"/>
        </w:rPr>
        <w:t>VMS数据处理:剔除异常数据。</w:t>
      </w:r>
      <w:r>
        <w:rPr>
          <w:rFonts w:asciiTheme="minorEastAsia" w:hAnsiTheme="minorEastAsia"/>
          <w:sz w:val="24"/>
          <w:szCs w:val="24"/>
        </w:rPr>
        <w:t xml:space="preserve"> </w:t>
      </w:r>
    </w:p>
    <w:p>
      <w:pPr>
        <w:spacing w:line="360" w:lineRule="auto"/>
        <w:ind w:firstLine="420"/>
        <w:rPr>
          <w:rFonts w:asciiTheme="minorEastAsia" w:hAnsiTheme="minorEastAsia"/>
          <w:sz w:val="24"/>
          <w:szCs w:val="24"/>
        </w:rPr>
      </w:pPr>
      <w:r>
        <w:rPr>
          <w:rFonts w:hint="eastAsia" w:asciiTheme="minorEastAsia" w:hAnsiTheme="minorEastAsia"/>
          <w:sz w:val="24"/>
          <w:szCs w:val="24"/>
        </w:rPr>
        <w:t>港口定位:划分航次的前提。在缺少航海日志、港口信息的条件下，仅根据VMS数据自身的特征进行分析，确定港口坐标。</w:t>
      </w:r>
    </w:p>
    <w:p>
      <w:pPr>
        <w:spacing w:line="360" w:lineRule="auto"/>
        <w:ind w:firstLine="420"/>
        <w:rPr>
          <w:rFonts w:asciiTheme="minorEastAsia" w:hAnsiTheme="minorEastAsia"/>
          <w:sz w:val="24"/>
          <w:szCs w:val="24"/>
        </w:rPr>
      </w:pPr>
      <w:r>
        <w:rPr>
          <w:rFonts w:hint="eastAsia" w:asciiTheme="minorEastAsia" w:hAnsiTheme="minorEastAsia"/>
          <w:sz w:val="24"/>
          <w:szCs w:val="24"/>
        </w:rPr>
        <w:t>航次划分:航次是研究渔船行为的基本单位。利用港口定位结果对VMS数据进行划分。</w:t>
      </w:r>
    </w:p>
    <w:p>
      <w:pPr>
        <w:spacing w:line="360" w:lineRule="auto"/>
        <w:ind w:firstLine="420"/>
        <w:rPr>
          <w:rFonts w:asciiTheme="minorEastAsia" w:hAnsiTheme="minorEastAsia"/>
          <w:sz w:val="24"/>
          <w:szCs w:val="24"/>
        </w:rPr>
      </w:pPr>
      <w:r>
        <w:rPr>
          <w:rFonts w:hint="eastAsia" w:asciiTheme="minorEastAsia" w:hAnsiTheme="minorEastAsia"/>
          <w:sz w:val="24"/>
          <w:szCs w:val="24"/>
        </w:rPr>
        <w:t>捕捞行为识别：以航次数据为单位，利用数学形态学方法实现捕捞区域的识别，从而完成渔船捕捞行为的识别。</w:t>
      </w:r>
    </w:p>
    <w:p>
      <w:pPr>
        <w:spacing w:line="360" w:lineRule="auto"/>
        <w:ind w:firstLine="420"/>
        <w:rPr>
          <w:rFonts w:asciiTheme="minorEastAsia" w:hAnsiTheme="minorEastAsia"/>
          <w:sz w:val="24"/>
          <w:szCs w:val="24"/>
        </w:rPr>
      </w:pPr>
      <w:r>
        <w:rPr>
          <w:rFonts w:hint="eastAsia" w:asciiTheme="minorEastAsia" w:hAnsiTheme="minorEastAsia"/>
          <w:sz w:val="24"/>
          <w:szCs w:val="24"/>
        </w:rPr>
        <w:t>结果验证：利用渔业产量数据验证渔船捕捞行为识别算法的准确率</w:t>
      </w:r>
    </w:p>
    <w:p>
      <w:pPr>
        <w:pStyle w:val="3"/>
        <w:spacing w:line="360" w:lineRule="auto"/>
      </w:pPr>
      <w:bookmarkStart w:id="4" w:name="_Toc505761555"/>
      <w:bookmarkStart w:id="5" w:name="_Toc507945807"/>
      <w:r>
        <w:rPr>
          <w:rFonts w:hint="eastAsia"/>
        </w:rPr>
        <w:t>VMS数据处理</w:t>
      </w:r>
      <w:bookmarkEnd w:id="4"/>
      <w:bookmarkEnd w:id="5"/>
    </w:p>
    <w:p>
      <w:pPr>
        <w:spacing w:line="360" w:lineRule="auto"/>
        <w:ind w:firstLine="420"/>
        <w:rPr>
          <w:rFonts w:asciiTheme="minorEastAsia" w:hAnsiTheme="minorEastAsia"/>
          <w:sz w:val="24"/>
          <w:szCs w:val="24"/>
        </w:rPr>
      </w:pPr>
      <w:r>
        <w:rPr>
          <w:rFonts w:hint="eastAsia" w:asciiTheme="minorEastAsia" w:hAnsiTheme="minorEastAsia"/>
          <w:sz w:val="24"/>
          <w:szCs w:val="24"/>
        </w:rPr>
        <w:t>目前，国际普遍采用基于全球定位系统（GPS）的VMS系统，平均采样频率为两小时一条记录。国内的VMS系统基于北斗卫星导航系统（BDS），平均采样间隔仅三分钟。主要字段包括渔船ID、时间、经纬度、瞬时速度、船艏向等。</w:t>
      </w:r>
    </w:p>
    <w:p>
      <w:pPr>
        <w:spacing w:line="360" w:lineRule="auto"/>
        <w:ind w:firstLine="420"/>
        <w:rPr>
          <w:rFonts w:asciiTheme="minorEastAsia" w:hAnsiTheme="minorEastAsia"/>
          <w:sz w:val="24"/>
          <w:szCs w:val="24"/>
        </w:rPr>
      </w:pPr>
      <w:r>
        <w:rPr>
          <w:rFonts w:hint="eastAsia" w:asciiTheme="minorEastAsia" w:hAnsiTheme="minorEastAsia"/>
          <w:sz w:val="24"/>
          <w:szCs w:val="24"/>
        </w:rPr>
        <w:t>渔业捕捞作业方式包括拖网、敷网、刺网、围网等。本文所研究的浙江海域内，单穿拖网为最常见的生产方式之一，且相对独立——捕捞作业时，渔船拖曳渔网在局部海域折返运动，导致该区域作业渔船较少，避免了其他渔船的干扰。又因为其作业方式灵活，适用于多种环境及各个深度的水层，采用单拖方式捕捞的经济效益高，数据量大。基于这些原因，本文对该船型的轨迹数据进行分析，图2-2为单船拖网渔船示意图。</w:t>
      </w:r>
    </w:p>
    <w:p>
      <w:pPr>
        <w:spacing w:line="360" w:lineRule="auto"/>
        <w:ind w:firstLine="420"/>
        <w:rPr>
          <w:rFonts w:asciiTheme="minorEastAsia" w:hAnsiTheme="minorEastAsia"/>
          <w:sz w:val="24"/>
          <w:szCs w:val="24"/>
        </w:rPr>
      </w:pPr>
      <w:r>
        <w:rPr>
          <w:rFonts w:asciiTheme="minorEastAsia" w:hAnsiTheme="minorEastAsia"/>
          <w:sz w:val="24"/>
          <w:szCs w:val="24"/>
        </w:rPr>
        <w:drawing>
          <wp:inline distT="0" distB="0" distL="0" distR="0">
            <wp:extent cx="4740910" cy="2621915"/>
            <wp:effectExtent l="0" t="0" r="2540" b="6985"/>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 name="图片 4105" descr="C:\Users\zhenyong\Documents\GitHub\Dissertation\图片\3-2单穿拖网作业示意图.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733588" cy="2618212"/>
                    </a:xfrm>
                    <a:prstGeom prst="rect">
                      <a:avLst/>
                    </a:prstGeom>
                    <a:noFill/>
                    <a:ln>
                      <a:noFill/>
                    </a:ln>
                  </pic:spPr>
                </pic:pic>
              </a:graphicData>
            </a:graphic>
          </wp:inline>
        </w:drawing>
      </w:r>
    </w:p>
    <w:p>
      <w:pPr>
        <w:spacing w:line="360" w:lineRule="auto"/>
        <w:ind w:firstLine="420"/>
        <w:jc w:val="center"/>
        <w:rPr>
          <w:rFonts w:asciiTheme="minorEastAsia" w:hAnsiTheme="minorEastAsia"/>
          <w:sz w:val="24"/>
          <w:szCs w:val="24"/>
        </w:rPr>
      </w:pPr>
      <w:r>
        <w:rPr>
          <w:rFonts w:hint="eastAsia" w:asciiTheme="minorEastAsia" w:hAnsiTheme="minorEastAsia"/>
          <w:sz w:val="24"/>
          <w:szCs w:val="24"/>
        </w:rPr>
        <w:t>图2-2 单船拖网作业示意图</w:t>
      </w:r>
    </w:p>
    <w:p>
      <w:pPr>
        <w:spacing w:line="360" w:lineRule="auto"/>
        <w:ind w:firstLine="420"/>
        <w:rPr>
          <w:rFonts w:asciiTheme="minorEastAsia" w:hAnsiTheme="minorEastAsia"/>
          <w:sz w:val="24"/>
          <w:szCs w:val="24"/>
        </w:rPr>
      </w:pPr>
      <w:r>
        <w:rPr>
          <w:rFonts w:hint="eastAsia" w:asciiTheme="minorEastAsia" w:hAnsiTheme="minorEastAsia"/>
          <w:sz w:val="24"/>
          <w:szCs w:val="24"/>
        </w:rPr>
        <w:t>本文处理的数据来自于浙江省温州市海洋渔业安全救助信息中心，包含了自2014年4月1日起至2016年6月30日止共31条渔船</w:t>
      </w:r>
      <w:r>
        <w:rPr>
          <w:rFonts w:asciiTheme="minorEastAsia" w:hAnsiTheme="minorEastAsia"/>
          <w:sz w:val="24"/>
          <w:szCs w:val="24"/>
        </w:rPr>
        <w:t>2595004</w:t>
      </w:r>
      <w:r>
        <w:rPr>
          <w:rFonts w:hint="eastAsia" w:asciiTheme="minorEastAsia" w:hAnsiTheme="minorEastAsia"/>
          <w:sz w:val="24"/>
          <w:szCs w:val="24"/>
        </w:rPr>
        <w:t>条记录。单船最多</w:t>
      </w:r>
      <w:r>
        <w:rPr>
          <w:rFonts w:asciiTheme="minorEastAsia" w:hAnsiTheme="minorEastAsia"/>
          <w:sz w:val="24"/>
          <w:szCs w:val="24"/>
        </w:rPr>
        <w:t>153690</w:t>
      </w:r>
      <w:r>
        <w:rPr>
          <w:rFonts w:hint="eastAsia" w:asciiTheme="minorEastAsia" w:hAnsiTheme="minorEastAsia"/>
          <w:sz w:val="24"/>
          <w:szCs w:val="24"/>
        </w:rPr>
        <w:t>条记录，最少</w:t>
      </w:r>
      <w:r>
        <w:rPr>
          <w:rFonts w:asciiTheme="minorEastAsia" w:hAnsiTheme="minorEastAsia"/>
          <w:sz w:val="24"/>
          <w:szCs w:val="24"/>
        </w:rPr>
        <w:t>31950</w:t>
      </w:r>
      <w:r>
        <w:rPr>
          <w:rFonts w:hint="eastAsia" w:asciiTheme="minorEastAsia" w:hAnsiTheme="minorEastAsia"/>
          <w:sz w:val="24"/>
          <w:szCs w:val="24"/>
        </w:rPr>
        <w:t>条记录。</w:t>
      </w:r>
    </w:p>
    <w:p>
      <w:pPr>
        <w:spacing w:line="360" w:lineRule="auto"/>
        <w:ind w:firstLine="420"/>
        <w:rPr>
          <w:rFonts w:asciiTheme="minorEastAsia" w:hAnsiTheme="minorEastAsia"/>
          <w:sz w:val="24"/>
          <w:szCs w:val="24"/>
        </w:rPr>
      </w:pPr>
      <w:r>
        <w:rPr>
          <w:rFonts w:hint="eastAsia" w:asciiTheme="minorEastAsia" w:hAnsiTheme="minorEastAsia"/>
          <w:sz w:val="24"/>
          <w:szCs w:val="24"/>
        </w:rPr>
        <w:t>原始数据中的异常值主要是由于卫星定位误差导致的，对于这部分异常数据，我们借鉴了Yuan等在研究计程车轨迹中的方法</w:t>
      </w:r>
      <w:r>
        <w:rPr>
          <w:rStyle w:val="14"/>
          <w:rFonts w:asciiTheme="minorEastAsia" w:hAnsiTheme="minorEastAsia"/>
          <w:sz w:val="24"/>
          <w:szCs w:val="24"/>
        </w:rPr>
        <w:endnoteReference w:id="5"/>
      </w:r>
      <w:r>
        <w:rPr>
          <w:rFonts w:hint="eastAsia" w:asciiTheme="minorEastAsia" w:hAnsiTheme="minorEastAsia"/>
          <w:sz w:val="24"/>
          <w:szCs w:val="24"/>
        </w:rPr>
        <w:t>，计算渔船在相邻采样点AB间的平均速度。由于我国东海海域渔船航速小于30kn，因此设阈值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ctrlPr>
                  <w:rPr>
                    <w:rFonts w:ascii="Cambria Math" w:hAnsi="Cambria Math"/>
                    <w:i/>
                    <w:sz w:val="24"/>
                    <w:szCs w:val="24"/>
                  </w:rPr>
                </m:ctrlPr>
              </m:e>
            </m:acc>
            <m:ctrlPr>
              <w:rPr>
                <w:rFonts w:ascii="Cambria Math" w:hAnsi="Cambria Math"/>
                <w:i/>
                <w:sz w:val="24"/>
                <w:szCs w:val="24"/>
              </w:rPr>
            </m:ctrlPr>
          </m:e>
          <m:sub>
            <m:r>
              <w:rPr>
                <w:rFonts w:ascii="Cambria Math" w:hAnsi="Cambria Math"/>
                <w:sz w:val="24"/>
                <w:szCs w:val="24"/>
              </w:rPr>
              <m:t>c</m:t>
            </m:r>
            <m:ctrlPr>
              <w:rPr>
                <w:rFonts w:ascii="Cambria Math" w:hAnsi="Cambria Math"/>
                <w:i/>
                <w:sz w:val="24"/>
                <w:szCs w:val="24"/>
              </w:rPr>
            </m:ctrlPr>
          </m:sub>
        </m:sSub>
        <m:r>
          <m:rPr>
            <m:sty m:val="p"/>
          </m:rPr>
          <w:rPr>
            <w:rFonts w:ascii="Cambria Math" w:hAnsi="Cambria Math"/>
            <w:sz w:val="24"/>
            <w:szCs w:val="24"/>
          </w:rPr>
          <m:t>=30kn</m:t>
        </m:r>
      </m:oMath>
      <w:r>
        <w:rPr>
          <w:rFonts w:hint="eastAsia" w:asciiTheme="minorEastAsia" w:hAnsiTheme="minorEastAsia"/>
          <w:sz w:val="24"/>
          <w:szCs w:val="24"/>
        </w:rPr>
        <w:t>，剔除平均速度大于阈值的数据。这里两点间取球面距离，计算方法如下。</w:t>
      </w:r>
    </w:p>
    <w:p>
      <w:pPr>
        <w:spacing w:line="360" w:lineRule="auto"/>
        <w:ind w:firstLine="420"/>
        <w:rPr>
          <w:rFonts w:asciiTheme="minorEastAsia" w:hAnsiTheme="minorEastAsia"/>
          <w:sz w:val="24"/>
          <w:szCs w:val="24"/>
        </w:rPr>
      </w:pPr>
      <m:oMathPara>
        <m:oMath>
          <m:r>
            <m:rPr>
              <m:sty m:val="p"/>
            </m:rPr>
            <w:rPr>
              <w:rFonts w:hint="eastAsia" w:ascii="Cambria Math" w:hAnsi="Cambria Math"/>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ctrlPr>
                    <w:rPr>
                      <w:rFonts w:ascii="Cambria Math" w:hAnsi="Cambria Math"/>
                      <w:sz w:val="24"/>
                      <w:szCs w:val="24"/>
                    </w:rPr>
                  </m:ctrlPr>
                </m:e>
                <m:sup>
                  <m:r>
                    <m:rPr>
                      <m:sty m:val="p"/>
                    </m:rPr>
                    <w:rPr>
                      <w:rFonts w:ascii="Cambria Math" w:hAnsi="Cambria Math"/>
                      <w:sz w:val="24"/>
                      <w:szCs w:val="24"/>
                    </w:rPr>
                    <m:t>-1</m:t>
                  </m:r>
                  <m:ctrlPr>
                    <w:rPr>
                      <w:rFonts w:ascii="Cambria Math" w:hAnsi="Cambria Math"/>
                      <w:sz w:val="24"/>
                      <w:szCs w:val="24"/>
                    </w:rPr>
                  </m:ctrlPr>
                </m:sup>
              </m:sSup>
              <m:ctrlPr>
                <w:rPr>
                  <w:rFonts w:ascii="Cambria Math" w:hAnsi="Cambria Math"/>
                  <w:sz w:val="24"/>
                  <w:szCs w:val="24"/>
                </w:rPr>
              </m:ctrlPr>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e>
                  </m:func>
                  <m:func>
                    <m:funcPr>
                      <m:ctrlPr>
                        <w:rPr>
                          <w:rFonts w:ascii="Cambria Math" w:hAnsi="Cambria Math"/>
                          <w:i/>
                          <w:sz w:val="24"/>
                          <w:szCs w:val="24"/>
                        </w:rPr>
                      </m:ctrlPr>
                    </m:funcPr>
                    <m:fName>
                      <m:r>
                        <m:rPr>
                          <m:sty m:val="p"/>
                        </m:rPr>
                        <w:rPr>
                          <w:rFonts w:ascii="Cambria Math" w:hAnsi="Cambria Math"/>
                          <w:sz w:val="24"/>
                          <w:szCs w:val="24"/>
                        </w:rPr>
                        <m:t>cos</m:t>
                      </m:r>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func>
                  <m:func>
                    <m:funcPr>
                      <m:ctrlPr>
                        <w:rPr>
                          <w:rFonts w:ascii="Cambria Math" w:hAnsi="Cambria Math"/>
                          <w:i/>
                          <w:sz w:val="24"/>
                          <w:szCs w:val="24"/>
                        </w:rPr>
                      </m:ctrlPr>
                    </m:funcPr>
                    <m:fName>
                      <m:r>
                        <m:rPr>
                          <m:sty m:val="p"/>
                        </m:rPr>
                        <w:rPr>
                          <w:rFonts w:ascii="Cambria Math" w:hAnsi="Cambria Math"/>
                          <w:sz w:val="24"/>
                          <w:szCs w:val="24"/>
                        </w:rPr>
                        <m:t>cos</m:t>
                      </m:r>
                      <m:ctrlPr>
                        <w:rPr>
                          <w:rFonts w:ascii="Cambria Math" w:hAnsi="Cambria Math"/>
                          <w:i/>
                          <w:sz w:val="24"/>
                          <w:szCs w:val="24"/>
                        </w:rPr>
                      </m:ctrlP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d>
                      <m:ctrlPr>
                        <w:rPr>
                          <w:rFonts w:ascii="Cambria Math" w:hAnsi="Cambria Math"/>
                          <w:i/>
                          <w:sz w:val="24"/>
                          <w:szCs w:val="24"/>
                        </w:rPr>
                      </m:ctrlPr>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e>
                  </m:func>
                  <m:func>
                    <m:funcPr>
                      <m:ctrlPr>
                        <w:rPr>
                          <w:rFonts w:ascii="Cambria Math" w:hAnsi="Cambria Math"/>
                          <w:i/>
                          <w:sz w:val="24"/>
                          <w:szCs w:val="24"/>
                        </w:rPr>
                      </m:ctrlPr>
                    </m:funcPr>
                    <m:fName>
                      <m:r>
                        <m:rPr>
                          <m:sty m:val="p"/>
                        </m:rPr>
                        <w:rPr>
                          <w:rFonts w:ascii="Cambria Math" w:hAnsi="Cambria Math"/>
                          <w:sz w:val="24"/>
                          <w:szCs w:val="24"/>
                        </w:rPr>
                        <m:t>sin</m:t>
                      </m:r>
                      <m:ctrlPr>
                        <w:rPr>
                          <w:rFonts w:ascii="Cambria Math" w:hAnsi="Cambria Math"/>
                          <w:i/>
                          <w:sz w:val="24"/>
                          <w:szCs w:val="24"/>
                        </w:rPr>
                      </m:ctrlPr>
                    </m:fName>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func>
                  <m:ctrlPr>
                    <w:rPr>
                      <w:rFonts w:ascii="Cambria Math" w:hAnsi="Cambria Math"/>
                      <w:i/>
                      <w:sz w:val="24"/>
                      <w:szCs w:val="24"/>
                    </w:rPr>
                  </m:ctrlPr>
                </m:e>
              </m:d>
              <m:ctrlPr>
                <w:rPr>
                  <w:rFonts w:ascii="Cambria Math" w:hAnsi="Cambria Math"/>
                  <w:sz w:val="24"/>
                  <w:szCs w:val="24"/>
                </w:rPr>
              </m:ctrlPr>
            </m:e>
          </m:func>
        </m:oMath>
      </m:oMathPara>
    </w:p>
    <w:p>
      <w:pPr>
        <w:spacing w:line="360" w:lineRule="auto"/>
        <w:rPr>
          <w:rFonts w:asciiTheme="minorEastAsia" w:hAnsiTheme="minorEastAsia"/>
          <w:sz w:val="24"/>
          <w:szCs w:val="24"/>
        </w:rPr>
      </w:pPr>
      <w:r>
        <w:rPr>
          <w:rFonts w:hint="eastAsia" w:asciiTheme="minorEastAsia" w:hAnsiTheme="minorEastAsia"/>
          <w:sz w:val="24"/>
          <w:szCs w:val="24"/>
        </w:rPr>
        <w:t>其中，D表示采样点AB间的球面距离，R表示地球半径，A点坐标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ctrlPr>
                  <w:rPr>
                    <w:rFonts w:ascii="Cambria Math" w:hAnsi="Cambria Math"/>
                    <w:i/>
                    <w:sz w:val="24"/>
                    <w:szCs w:val="24"/>
                  </w:rPr>
                </m:ctrlPr>
              </m:e>
              <m:sub>
                <m:r>
                  <w:rPr>
                    <w:rFonts w:ascii="Cambria Math" w:hAnsi="Cambria Math"/>
                    <w:sz w:val="24"/>
                    <w:szCs w:val="24"/>
                  </w:rPr>
                  <m:t>1</m:t>
                </m:r>
                <m:ctrlPr>
                  <w:rPr>
                    <w:rFonts w:ascii="Cambria Math" w:hAnsi="Cambria Math"/>
                    <w:i/>
                    <w:sz w:val="24"/>
                    <w:szCs w:val="24"/>
                  </w:rPr>
                </m:ctrlPr>
              </m:sub>
            </m:sSub>
            <m:ctrlPr>
              <w:rPr>
                <w:rFonts w:ascii="Cambria Math" w:hAnsi="Cambria Math"/>
                <w:i/>
                <w:sz w:val="24"/>
                <w:szCs w:val="24"/>
              </w:rPr>
            </m:ctrlPr>
          </m:e>
        </m:d>
      </m:oMath>
      <w:r>
        <w:rPr>
          <w:rFonts w:hint="eastAsia" w:asciiTheme="minorEastAsia" w:hAnsiTheme="minor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ctrlPr>
                  <w:rPr>
                    <w:rFonts w:ascii="Cambria Math" w:hAnsi="Cambria Math"/>
                    <w:i/>
                    <w:sz w:val="24"/>
                    <w:szCs w:val="24"/>
                  </w:rPr>
                </m:ctrlPr>
              </m:e>
              <m:sub>
                <m:r>
                  <w:rPr>
                    <w:rFonts w:ascii="Cambria Math" w:hAnsi="Cambria Math"/>
                    <w:sz w:val="24"/>
                    <w:szCs w:val="24"/>
                  </w:rPr>
                  <m:t>2</m:t>
                </m:r>
                <m:ctrlPr>
                  <w:rPr>
                    <w:rFonts w:ascii="Cambria Math" w:hAnsi="Cambria Math"/>
                    <w:i/>
                    <w:sz w:val="24"/>
                    <w:szCs w:val="24"/>
                  </w:rPr>
                </m:ctrlPr>
              </m:sub>
            </m:sSub>
            <m:ctrlPr>
              <w:rPr>
                <w:rFonts w:ascii="Cambria Math" w:hAnsi="Cambria Math"/>
                <w:i/>
                <w:sz w:val="24"/>
                <w:szCs w:val="24"/>
              </w:rPr>
            </m:ctrlPr>
          </m:e>
        </m:d>
      </m:oMath>
      <w:r>
        <w:rPr>
          <w:rFonts w:asciiTheme="minorEastAsia" w:hAnsiTheme="minorEastAsia"/>
          <w:sz w:val="24"/>
          <w:szCs w:val="24"/>
        </w:rPr>
        <w:t>。</w:t>
      </w:r>
      <w:r>
        <w:rPr>
          <w:rFonts w:hint="eastAsia" w:asciiTheme="minorEastAsia" w:hAnsiTheme="minorEastAsia"/>
          <w:sz w:val="24"/>
          <w:szCs w:val="24"/>
        </w:rPr>
        <w:t>最终从原始数据中剔除异常数据5224条记录，占总数的0.20%</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国外学者在处理基于GPS的VMS数据时常进行插值操作对数据进行补充，由于国内VMS系统采样频率高，能够相对真实地还原出渔船的实际轨迹。因此本文不再对数据进行插值处理。</w:t>
      </w:r>
      <w:bookmarkStart w:id="6" w:name="_Toc505761556"/>
    </w:p>
    <w:p>
      <w:pPr>
        <w:pStyle w:val="3"/>
        <w:spacing w:line="360" w:lineRule="auto"/>
      </w:pPr>
      <w:bookmarkStart w:id="7" w:name="_Toc507945808"/>
      <w:r>
        <w:rPr>
          <w:rFonts w:hint="eastAsia"/>
        </w:rPr>
        <w:t>港口定位</w:t>
      </w:r>
      <w:bookmarkEnd w:id="6"/>
      <w:bookmarkEnd w:id="7"/>
    </w:p>
    <w:p>
      <w:pPr>
        <w:spacing w:line="360" w:lineRule="auto"/>
        <w:jc w:val="center"/>
        <w:rPr>
          <w:rFonts w:asciiTheme="minorEastAsia" w:hAnsiTheme="minorEastAsia"/>
          <w:sz w:val="24"/>
          <w:szCs w:val="24"/>
        </w:rPr>
      </w:pPr>
      <w:r>
        <w:rPr>
          <w:rFonts w:asciiTheme="minorEastAsia" w:hAnsiTheme="minorEastAsia"/>
          <w:sz w:val="24"/>
          <w:szCs w:val="24"/>
        </w:rPr>
        <mc:AlternateContent>
          <mc:Choice Requires="wpg">
            <w:drawing>
              <wp:inline distT="0" distB="0" distL="0" distR="0">
                <wp:extent cx="3449955" cy="2851150"/>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7">
                            <a:extLst>
                              <a:ext uri="{28A0092B-C50C-407E-A947-70E740481C1C}">
                                <a14:useLocalDpi xmlns:a14="http://schemas.microsoft.com/office/drawing/2010/main" val="0"/>
                              </a:ext>
                            </a:extLst>
                          </a:blip>
                          <a:srcRect/>
                          <a:stretch>
                            <a:fillRect/>
                          </a:stretch>
                        </pic:blipFill>
                        <pic:spPr>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8" o:spid="_x0000_s1026" o:spt="203" style="height:224.5pt;width:271.65pt;" coordsize="4925144,3817967" o:gfxdata="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">
                <o:lock v:ext="edit" aspectratio="f"/>
                <v:shape id="_x0000_s1026" o:spid="_x0000_s1026" o:spt="75" alt="C:\Users\zhenyong\Documents\GitHub\Dissertation\图片\渔业船舶轨迹（设备终端ID：177475）.png" type="#_x0000_t75" style="position:absolute;left:0;top:0;height:3817967;width:4925144;" filled="f" o:preferrelative="t" stroked="f" coordsize="21600,21600" o:gfxdata="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EE0GrsAAADd&#10;AAAADwAAAAAAAAABACAAAAAiAAAAZHJzL2Rvd25yZXYueG1sUEsBAhQAFAAAAAgAh07iQDMvBZ47&#10;AAAAOQAAABAAAAAAAAAAAQAgAAAACgEAAGRycy9zaGFwZXhtbC54bWxQSwUGAAAAAAYABgBbAQAA&#10;tAMAAAAA&#10;">
                  <v:fill on="f" focussize="0,0"/>
                  <v:stroke on="f"/>
                  <v:imagedata r:id="rId7" o:title=""/>
                  <o:lock v:ext="edit" aspectratio="f"/>
                </v:shape>
                <v:shape id="_x0000_s1026" o:spid="_x0000_s1026" o:spt="32" type="#_x0000_t32" style="position:absolute;left:1584176;top:1296144;height:216024;width:216024;" filled="f" stroked="t" coordsize="21600,21600" o:gfxdata="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kzoYbsAAADd&#10;AAAADwAAAAAAAAABACAAAAAiAAAAZHJzL2Rvd25yZXYueG1sUEsBAhQAFAAAAAgAh07iQDMvBZ47&#10;AAAAOQAAABAAAAAAAAAAAQAgAAAACgEAAGRycy9zaGFwZXhtbC54bWxQSwUGAAAAAAYABgBbAQAA&#10;tAMAAAAA&#10;">
                  <v:fill on="f" focussize="0,0"/>
                  <v:stroke weight="3pt" color="#FF0000 [3204]" joinstyle="round" endarrow="open"/>
                  <v:imagedata o:title=""/>
                  <o:lock v:ext="edit" aspectratio="f"/>
                </v:shape>
                <v:shape id="_x0000_s1026" o:spid="_x0000_s1026" o:spt="32" type="#_x0000_t32" style="position:absolute;left:1224136;top:1908983;flip:x;height:323265;width:72008;" filled="f" stroked="t" coordsize="21600,21600" o:gfxdata="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Bku3C/&#10;AAAA3QAAAA8AAAAAAAAAAQAgAAAAIgAAAGRycy9kb3ducmV2LnhtbFBLAQIUABQAAAAIAIdO4kAz&#10;LwWeOwAAADkAAAAQAAAAAAAAAAEAIAAAAA4BAABkcnMvc2hhcGV4bWwueG1sUEsFBgAAAAAGAAYA&#10;WwEAALgDAAAAAA==&#10;">
                  <v:fill on="f" focussize="0,0"/>
                  <v:stroke weight="3pt" color="#FF0000 [3204]" joinstyle="round" endarrow="open"/>
                  <v:imagedata o:title=""/>
                  <o:lock v:ext="edit" aspectratio="f"/>
                </v:shape>
                <w10:wrap type="none"/>
                <w10:anchorlock/>
              </v:group>
            </w:pict>
          </mc:Fallback>
        </mc:AlternateContent>
      </w:r>
    </w:p>
    <w:p>
      <w:pPr>
        <w:spacing w:line="360" w:lineRule="auto"/>
        <w:jc w:val="center"/>
        <w:rPr>
          <w:rFonts w:asciiTheme="minorEastAsia" w:hAnsiTheme="minorEastAsia"/>
          <w:sz w:val="24"/>
          <w:szCs w:val="24"/>
        </w:rPr>
      </w:pPr>
      <w:r>
        <w:rPr>
          <w:rFonts w:hint="eastAsia" w:asciiTheme="minorEastAsia" w:hAnsiTheme="minorEastAsia"/>
          <w:sz w:val="24"/>
          <w:szCs w:val="24"/>
        </w:rPr>
        <w:t>图2-3 剔除异常值后的渔船轨迹（设备终端ID：177475）</w:t>
      </w:r>
    </w:p>
    <w:p>
      <w:pPr>
        <w:spacing w:line="360" w:lineRule="auto"/>
        <w:rPr>
          <w:ins w:id="46" w:author="alan" w:date="2018-03-05T19:46:24Z"/>
          <w:rFonts w:hint="eastAsia"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一般对于VMS数据，我们可以通过可视化比较明显的找到港口位置。</w:t>
      </w:r>
      <w:ins w:id="47" w:author="alan" w:date="2018-03-05T19:46:27Z">
        <w:r>
          <w:rPr>
            <w:rFonts w:hint="eastAsia" w:asciiTheme="minorEastAsia" w:hAnsiTheme="minorEastAsia"/>
            <w:sz w:val="24"/>
            <w:szCs w:val="24"/>
            <w:lang w:val="en-US" w:eastAsia="zh-CN"/>
          </w:rPr>
          <w:t>这句话</w:t>
        </w:r>
      </w:ins>
      <w:ins w:id="48" w:author="alan" w:date="2018-03-05T19:46:30Z">
        <w:r>
          <w:rPr>
            <w:rFonts w:hint="eastAsia" w:asciiTheme="minorEastAsia" w:hAnsiTheme="minorEastAsia"/>
            <w:sz w:val="24"/>
            <w:szCs w:val="24"/>
            <w:lang w:val="en-US" w:eastAsia="zh-CN"/>
          </w:rPr>
          <w:t>太口语</w:t>
        </w:r>
      </w:ins>
      <w:ins w:id="49" w:author="alan" w:date="2018-03-05T19:46:42Z">
        <w:r>
          <w:rPr>
            <w:rFonts w:hint="eastAsia" w:asciiTheme="minorEastAsia" w:hAnsiTheme="minorEastAsia"/>
            <w:sz w:val="24"/>
            <w:szCs w:val="24"/>
            <w:lang w:val="en-US" w:eastAsia="zh-CN"/>
          </w:rPr>
          <w:t>化</w:t>
        </w:r>
      </w:ins>
      <w:ins w:id="50" w:author="alan" w:date="2018-03-05T19:47:07Z">
        <w:r>
          <w:rPr>
            <w:rFonts w:hint="eastAsia" w:asciiTheme="minorEastAsia" w:hAnsiTheme="minorEastAsia"/>
            <w:sz w:val="24"/>
            <w:szCs w:val="24"/>
            <w:lang w:val="en-US" w:eastAsia="zh-CN"/>
          </w:rPr>
          <w:t>。</w:t>
        </w:r>
      </w:ins>
      <w:ins w:id="51" w:author="alan" w:date="2018-03-05T19:46:46Z">
        <w:r>
          <w:rPr>
            <w:rFonts w:hint="eastAsia" w:asciiTheme="minorEastAsia" w:hAnsiTheme="minorEastAsia"/>
            <w:sz w:val="24"/>
            <w:szCs w:val="24"/>
            <w:lang w:val="en-US" w:eastAsia="zh-CN"/>
          </w:rPr>
          <w:t>而且</w:t>
        </w:r>
      </w:ins>
      <w:ins w:id="52" w:author="alan" w:date="2018-03-05T19:46:47Z">
        <w:r>
          <w:rPr>
            <w:rFonts w:hint="eastAsia" w:asciiTheme="minorEastAsia" w:hAnsiTheme="minorEastAsia"/>
            <w:sz w:val="24"/>
            <w:szCs w:val="24"/>
            <w:lang w:val="en-US" w:eastAsia="zh-CN"/>
          </w:rPr>
          <w:t>毕业</w:t>
        </w:r>
      </w:ins>
      <w:ins w:id="53" w:author="alan" w:date="2018-03-05T19:46:48Z">
        <w:r>
          <w:rPr>
            <w:rFonts w:hint="eastAsia" w:asciiTheme="minorEastAsia" w:hAnsiTheme="minorEastAsia"/>
            <w:sz w:val="24"/>
            <w:szCs w:val="24"/>
            <w:lang w:val="en-US" w:eastAsia="zh-CN"/>
          </w:rPr>
          <w:t>论文</w:t>
        </w:r>
      </w:ins>
      <w:ins w:id="54" w:author="alan" w:date="2018-03-05T19:46:49Z">
        <w:r>
          <w:rPr>
            <w:rFonts w:hint="eastAsia" w:asciiTheme="minorEastAsia" w:hAnsiTheme="minorEastAsia"/>
            <w:sz w:val="24"/>
            <w:szCs w:val="24"/>
            <w:lang w:val="en-US" w:eastAsia="zh-CN"/>
          </w:rPr>
          <w:t>中</w:t>
        </w:r>
      </w:ins>
      <w:ins w:id="55" w:author="alan" w:date="2018-03-05T19:46:50Z">
        <w:r>
          <w:rPr>
            <w:rFonts w:hint="eastAsia" w:asciiTheme="minorEastAsia" w:hAnsiTheme="minorEastAsia"/>
            <w:sz w:val="24"/>
            <w:szCs w:val="24"/>
            <w:lang w:val="en-US" w:eastAsia="zh-CN"/>
          </w:rPr>
          <w:t>通常</w:t>
        </w:r>
      </w:ins>
      <w:ins w:id="56" w:author="alan" w:date="2018-03-05T19:46:51Z">
        <w:r>
          <w:rPr>
            <w:rFonts w:hint="eastAsia" w:asciiTheme="minorEastAsia" w:hAnsiTheme="minorEastAsia"/>
            <w:sz w:val="24"/>
            <w:szCs w:val="24"/>
            <w:lang w:val="en-US" w:eastAsia="zh-CN"/>
          </w:rPr>
          <w:t>不要</w:t>
        </w:r>
      </w:ins>
      <w:ins w:id="57" w:author="alan" w:date="2018-03-05T19:46:52Z">
        <w:r>
          <w:rPr>
            <w:rFonts w:hint="eastAsia" w:asciiTheme="minorEastAsia" w:hAnsiTheme="minorEastAsia"/>
            <w:sz w:val="24"/>
            <w:szCs w:val="24"/>
            <w:lang w:val="en-US" w:eastAsia="zh-CN"/>
          </w:rPr>
          <w:t>直接</w:t>
        </w:r>
      </w:ins>
      <w:ins w:id="58" w:author="alan" w:date="2018-03-05T19:46:53Z">
        <w:r>
          <w:rPr>
            <w:rFonts w:hint="eastAsia" w:asciiTheme="minorEastAsia" w:hAnsiTheme="minorEastAsia"/>
            <w:sz w:val="24"/>
            <w:szCs w:val="24"/>
            <w:lang w:val="en-US" w:eastAsia="zh-CN"/>
          </w:rPr>
          <w:t>提</w:t>
        </w:r>
      </w:ins>
      <w:ins w:id="59" w:author="alan" w:date="2018-03-05T19:46:55Z">
        <w:r>
          <w:rPr>
            <w:rFonts w:hint="eastAsia" w:asciiTheme="minorEastAsia" w:hAnsiTheme="minorEastAsia"/>
            <w:sz w:val="24"/>
            <w:szCs w:val="24"/>
            <w:lang w:val="en-US" w:eastAsia="zh-CN"/>
          </w:rPr>
          <w:t>我们。</w:t>
        </w:r>
      </w:ins>
      <w:ins w:id="60" w:author="alan" w:date="2018-03-05T19:47:10Z">
        <w:r>
          <w:rPr>
            <w:rFonts w:hint="eastAsia" w:asciiTheme="minorEastAsia" w:hAnsiTheme="minorEastAsia"/>
            <w:sz w:val="24"/>
            <w:szCs w:val="24"/>
            <w:lang w:val="en-US" w:eastAsia="zh-CN"/>
          </w:rPr>
          <w:t>此外，</w:t>
        </w:r>
      </w:ins>
      <w:ins w:id="61" w:author="alan" w:date="2018-03-05T19:47:12Z">
        <w:r>
          <w:rPr>
            <w:rFonts w:hint="eastAsia" w:asciiTheme="minorEastAsia" w:hAnsiTheme="minorEastAsia"/>
            <w:sz w:val="24"/>
            <w:szCs w:val="24"/>
            <w:lang w:val="en-US" w:eastAsia="zh-CN"/>
          </w:rPr>
          <w:t>我们</w:t>
        </w:r>
      </w:ins>
      <w:ins w:id="62" w:author="alan" w:date="2018-03-05T19:47:13Z">
        <w:r>
          <w:rPr>
            <w:rFonts w:hint="eastAsia" w:asciiTheme="minorEastAsia" w:hAnsiTheme="minorEastAsia"/>
            <w:sz w:val="24"/>
            <w:szCs w:val="24"/>
            <w:lang w:val="en-US" w:eastAsia="zh-CN"/>
          </w:rPr>
          <w:t>怎么</w:t>
        </w:r>
      </w:ins>
      <w:ins w:id="63" w:author="alan" w:date="2018-03-05T19:47:14Z">
        <w:r>
          <w:rPr>
            <w:rFonts w:hint="eastAsia" w:asciiTheme="minorEastAsia" w:hAnsiTheme="minorEastAsia"/>
            <w:sz w:val="24"/>
            <w:szCs w:val="24"/>
            <w:lang w:val="en-US" w:eastAsia="zh-CN"/>
          </w:rPr>
          <w:t>能</w:t>
        </w:r>
      </w:ins>
      <w:ins w:id="64" w:author="alan" w:date="2018-03-05T19:47:15Z">
        <w:r>
          <w:rPr>
            <w:rFonts w:hint="eastAsia" w:asciiTheme="minorEastAsia" w:hAnsiTheme="minorEastAsia"/>
            <w:sz w:val="24"/>
            <w:szCs w:val="24"/>
            <w:lang w:val="en-US" w:eastAsia="zh-CN"/>
          </w:rPr>
          <w:t>通过</w:t>
        </w:r>
      </w:ins>
      <w:ins w:id="65" w:author="alan" w:date="2018-03-05T19:47:17Z">
        <w:r>
          <w:rPr>
            <w:rFonts w:hint="eastAsia" w:asciiTheme="minorEastAsia" w:hAnsiTheme="minorEastAsia"/>
            <w:sz w:val="24"/>
            <w:szCs w:val="24"/>
            <w:lang w:val="en-US" w:eastAsia="zh-CN"/>
          </w:rPr>
          <w:t>可视化</w:t>
        </w:r>
      </w:ins>
      <w:ins w:id="66" w:author="alan" w:date="2018-03-05T19:47:21Z">
        <w:r>
          <w:rPr>
            <w:rFonts w:hint="eastAsia" w:asciiTheme="minorEastAsia" w:hAnsiTheme="minorEastAsia"/>
            <w:sz w:val="24"/>
            <w:szCs w:val="24"/>
            <w:lang w:val="en-US" w:eastAsia="zh-CN"/>
          </w:rPr>
          <w:t>明显</w:t>
        </w:r>
      </w:ins>
      <w:ins w:id="67" w:author="alan" w:date="2018-03-05T19:47:22Z">
        <w:r>
          <w:rPr>
            <w:rFonts w:hint="eastAsia" w:asciiTheme="minorEastAsia" w:hAnsiTheme="minorEastAsia"/>
            <w:sz w:val="24"/>
            <w:szCs w:val="24"/>
            <w:lang w:val="en-US" w:eastAsia="zh-CN"/>
          </w:rPr>
          <w:t>找</w:t>
        </w:r>
      </w:ins>
      <w:ins w:id="68" w:author="alan" w:date="2018-03-05T19:47:27Z">
        <w:r>
          <w:rPr>
            <w:rFonts w:hint="eastAsia" w:asciiTheme="minorEastAsia" w:hAnsiTheme="minorEastAsia"/>
            <w:sz w:val="24"/>
            <w:szCs w:val="24"/>
            <w:lang w:val="en-US" w:eastAsia="zh-CN"/>
          </w:rPr>
          <w:t>到</w:t>
        </w:r>
      </w:ins>
      <w:ins w:id="69" w:author="alan" w:date="2018-03-05T19:47:28Z">
        <w:r>
          <w:rPr>
            <w:rFonts w:hint="eastAsia" w:asciiTheme="minorEastAsia" w:hAnsiTheme="minorEastAsia"/>
            <w:sz w:val="24"/>
            <w:szCs w:val="24"/>
            <w:lang w:val="en-US" w:eastAsia="zh-CN"/>
          </w:rPr>
          <w:t>港口</w:t>
        </w:r>
      </w:ins>
      <w:ins w:id="70" w:author="alan" w:date="2018-03-05T19:47:29Z">
        <w:r>
          <w:rPr>
            <w:rFonts w:hint="eastAsia" w:asciiTheme="minorEastAsia" w:hAnsiTheme="minorEastAsia"/>
            <w:sz w:val="24"/>
            <w:szCs w:val="24"/>
            <w:lang w:val="en-US" w:eastAsia="zh-CN"/>
          </w:rPr>
          <w:t>呢？</w:t>
        </w:r>
      </w:ins>
    </w:p>
    <w:p>
      <w:pPr>
        <w:spacing w:line="360" w:lineRule="auto"/>
        <w:rPr>
          <w:ins w:id="71" w:author="alan" w:date="2018-03-05T19:46:24Z"/>
          <w:rFonts w:hint="eastAsia" w:asciiTheme="minorEastAsia" w:hAnsiTheme="minorEastAsia"/>
          <w:sz w:val="24"/>
          <w:szCs w:val="24"/>
        </w:rPr>
      </w:pPr>
    </w:p>
    <w:p>
      <w:pPr>
        <w:spacing w:line="360" w:lineRule="auto"/>
        <w:rPr>
          <w:ins w:id="72" w:author="alan" w:date="2018-03-05T19:47:40Z"/>
          <w:rFonts w:hint="eastAsia" w:asciiTheme="minorEastAsia" w:hAnsiTheme="minorEastAsia"/>
          <w:sz w:val="24"/>
          <w:szCs w:val="24"/>
        </w:rPr>
      </w:pPr>
      <w:r>
        <w:rPr>
          <w:rFonts w:hint="eastAsia" w:asciiTheme="minorEastAsia" w:hAnsiTheme="minorEastAsia"/>
          <w:sz w:val="24"/>
          <w:szCs w:val="24"/>
        </w:rPr>
        <w:t>图2-3展示了设备终端ID为177475的单拖渔船自2015年8月18日至2016年9月27日的轨迹图。如红色箭头指出，可以明显看出该渔船存在两个经常访问的港口。所以可以通过人工标记的方法定位港口，但是对于大规模数据并不适用。</w:t>
      </w:r>
    </w:p>
    <w:p>
      <w:pPr>
        <w:spacing w:line="360" w:lineRule="auto"/>
        <w:rPr>
          <w:rFonts w:hint="eastAsia" w:asciiTheme="minorEastAsia" w:hAnsiTheme="minorEastAsia" w:eastAsiaTheme="minorEastAsia"/>
          <w:sz w:val="24"/>
          <w:szCs w:val="24"/>
          <w:lang w:val="en-US" w:eastAsia="zh-CN"/>
        </w:rPr>
      </w:pPr>
      <w:ins w:id="73" w:author="alan" w:date="2018-03-05T19:47:42Z">
        <w:r>
          <w:rPr>
            <w:rFonts w:hint="eastAsia" w:asciiTheme="minorEastAsia" w:hAnsiTheme="minorEastAsia"/>
            <w:sz w:val="24"/>
            <w:szCs w:val="24"/>
            <w:lang w:val="en-US" w:eastAsia="zh-CN"/>
          </w:rPr>
          <w:t>这个</w:t>
        </w:r>
      </w:ins>
      <w:ins w:id="74" w:author="alan" w:date="2018-03-05T19:47:43Z">
        <w:r>
          <w:rPr>
            <w:rFonts w:hint="eastAsia" w:asciiTheme="minorEastAsia" w:hAnsiTheme="minorEastAsia"/>
            <w:sz w:val="24"/>
            <w:szCs w:val="24"/>
            <w:lang w:val="en-US" w:eastAsia="zh-CN"/>
          </w:rPr>
          <w:t>结论</w:t>
        </w:r>
      </w:ins>
      <w:ins w:id="75" w:author="alan" w:date="2018-03-05T19:47:45Z">
        <w:r>
          <w:rPr>
            <w:rFonts w:hint="eastAsia" w:asciiTheme="minorEastAsia" w:hAnsiTheme="minorEastAsia"/>
            <w:sz w:val="24"/>
            <w:szCs w:val="24"/>
            <w:lang w:val="en-US" w:eastAsia="zh-CN"/>
          </w:rPr>
          <w:t>不对，</w:t>
        </w:r>
      </w:ins>
      <w:ins w:id="76" w:author="alan" w:date="2018-03-05T19:47:48Z">
        <w:r>
          <w:rPr>
            <w:rFonts w:hint="eastAsia" w:asciiTheme="minorEastAsia" w:hAnsiTheme="minorEastAsia"/>
            <w:sz w:val="24"/>
            <w:szCs w:val="24"/>
            <w:lang w:val="en-US" w:eastAsia="zh-CN"/>
          </w:rPr>
          <w:t>没有地图</w:t>
        </w:r>
      </w:ins>
      <w:ins w:id="77" w:author="alan" w:date="2018-03-05T19:47:49Z">
        <w:r>
          <w:rPr>
            <w:rFonts w:hint="eastAsia" w:asciiTheme="minorEastAsia" w:hAnsiTheme="minorEastAsia"/>
            <w:sz w:val="24"/>
            <w:szCs w:val="24"/>
            <w:lang w:val="en-US" w:eastAsia="zh-CN"/>
          </w:rPr>
          <w:t>，</w:t>
        </w:r>
      </w:ins>
      <w:ins w:id="78" w:author="alan" w:date="2018-03-05T19:47:50Z">
        <w:r>
          <w:rPr>
            <w:rFonts w:hint="eastAsia" w:asciiTheme="minorEastAsia" w:hAnsiTheme="minorEastAsia"/>
            <w:sz w:val="24"/>
            <w:szCs w:val="24"/>
            <w:lang w:val="en-US" w:eastAsia="zh-CN"/>
          </w:rPr>
          <w:t>无法</w:t>
        </w:r>
      </w:ins>
      <w:ins w:id="79" w:author="alan" w:date="2018-03-05T19:47:51Z">
        <w:r>
          <w:rPr>
            <w:rFonts w:hint="eastAsia" w:asciiTheme="minorEastAsia" w:hAnsiTheme="minorEastAsia"/>
            <w:sz w:val="24"/>
            <w:szCs w:val="24"/>
            <w:lang w:val="en-US" w:eastAsia="zh-CN"/>
          </w:rPr>
          <w:t>判断</w:t>
        </w:r>
      </w:ins>
      <w:ins w:id="80" w:author="alan" w:date="2018-03-05T19:47:53Z">
        <w:r>
          <w:rPr>
            <w:rFonts w:hint="eastAsia" w:asciiTheme="minorEastAsia" w:hAnsiTheme="minorEastAsia"/>
            <w:sz w:val="24"/>
            <w:szCs w:val="24"/>
            <w:lang w:val="en-US" w:eastAsia="zh-CN"/>
          </w:rPr>
          <w:t>那</w:t>
        </w:r>
      </w:ins>
      <w:ins w:id="81" w:author="alan" w:date="2018-03-05T19:47:57Z">
        <w:r>
          <w:rPr>
            <w:rFonts w:hint="eastAsia" w:asciiTheme="minorEastAsia" w:hAnsiTheme="minorEastAsia"/>
            <w:sz w:val="24"/>
            <w:szCs w:val="24"/>
            <w:lang w:val="en-US" w:eastAsia="zh-CN"/>
          </w:rPr>
          <w:t>两个</w:t>
        </w:r>
      </w:ins>
      <w:ins w:id="82" w:author="alan" w:date="2018-03-05T19:47:58Z">
        <w:r>
          <w:rPr>
            <w:rFonts w:hint="eastAsia" w:asciiTheme="minorEastAsia" w:hAnsiTheme="minorEastAsia"/>
            <w:sz w:val="24"/>
            <w:szCs w:val="24"/>
            <w:lang w:val="en-US" w:eastAsia="zh-CN"/>
          </w:rPr>
          <w:t>点</w:t>
        </w:r>
      </w:ins>
      <w:ins w:id="83" w:author="alan" w:date="2018-03-05T19:47:59Z">
        <w:r>
          <w:rPr>
            <w:rFonts w:hint="eastAsia" w:asciiTheme="minorEastAsia" w:hAnsiTheme="minorEastAsia"/>
            <w:sz w:val="24"/>
            <w:szCs w:val="24"/>
            <w:lang w:val="en-US" w:eastAsia="zh-CN"/>
          </w:rPr>
          <w:t>就是</w:t>
        </w:r>
      </w:ins>
      <w:ins w:id="84" w:author="alan" w:date="2018-03-05T19:48:02Z">
        <w:r>
          <w:rPr>
            <w:rFonts w:hint="eastAsia" w:asciiTheme="minorEastAsia" w:hAnsiTheme="minorEastAsia"/>
            <w:sz w:val="24"/>
            <w:szCs w:val="24"/>
            <w:lang w:val="en-US" w:eastAsia="zh-CN"/>
          </w:rPr>
          <w:t>港口</w:t>
        </w:r>
      </w:ins>
      <w:ins w:id="85" w:author="alan" w:date="2018-03-05T19:48:03Z">
        <w:r>
          <w:rPr>
            <w:rFonts w:hint="eastAsia" w:asciiTheme="minorEastAsia" w:hAnsiTheme="minorEastAsia"/>
            <w:sz w:val="24"/>
            <w:szCs w:val="24"/>
            <w:lang w:val="en-US" w:eastAsia="zh-CN"/>
          </w:rPr>
          <w:t>。</w:t>
        </w:r>
      </w:ins>
      <w:ins w:id="86" w:author="alan" w:date="2018-03-05T19:48:04Z">
        <w:r>
          <w:rPr>
            <w:rFonts w:hint="eastAsia" w:asciiTheme="minorEastAsia" w:hAnsiTheme="minorEastAsia"/>
            <w:sz w:val="24"/>
            <w:szCs w:val="24"/>
            <w:lang w:val="en-US" w:eastAsia="zh-CN"/>
          </w:rPr>
          <w:t>给出</w:t>
        </w:r>
      </w:ins>
      <w:ins w:id="87" w:author="alan" w:date="2018-03-05T19:48:05Z">
        <w:r>
          <w:rPr>
            <w:rFonts w:hint="eastAsia" w:asciiTheme="minorEastAsia" w:hAnsiTheme="minorEastAsia"/>
            <w:sz w:val="24"/>
            <w:szCs w:val="24"/>
            <w:lang w:val="en-US" w:eastAsia="zh-CN"/>
          </w:rPr>
          <w:t>的</w:t>
        </w:r>
      </w:ins>
      <w:ins w:id="88" w:author="alan" w:date="2018-03-05T19:48:06Z">
        <w:r>
          <w:rPr>
            <w:rFonts w:hint="eastAsia" w:asciiTheme="minorEastAsia" w:hAnsiTheme="minorEastAsia"/>
            <w:sz w:val="24"/>
            <w:szCs w:val="24"/>
            <w:lang w:val="en-US" w:eastAsia="zh-CN"/>
          </w:rPr>
          <w:t>图要</w:t>
        </w:r>
      </w:ins>
      <w:ins w:id="89" w:author="alan" w:date="2018-03-05T19:48:08Z">
        <w:r>
          <w:rPr>
            <w:rFonts w:hint="eastAsia" w:asciiTheme="minorEastAsia" w:hAnsiTheme="minorEastAsia"/>
            <w:sz w:val="24"/>
            <w:szCs w:val="24"/>
            <w:lang w:val="en-US" w:eastAsia="zh-CN"/>
          </w:rPr>
          <w:t>套上</w:t>
        </w:r>
      </w:ins>
      <w:ins w:id="90" w:author="alan" w:date="2018-03-05T19:48:10Z">
        <w:r>
          <w:rPr>
            <w:rFonts w:hint="eastAsia" w:asciiTheme="minorEastAsia" w:hAnsiTheme="minorEastAsia"/>
            <w:sz w:val="24"/>
            <w:szCs w:val="24"/>
            <w:lang w:val="en-US" w:eastAsia="zh-CN"/>
          </w:rPr>
          <w:t>地图。</w:t>
        </w:r>
      </w:ins>
    </w:p>
    <w:p>
      <w:pPr>
        <w:spacing w:line="360" w:lineRule="auto"/>
        <w:ind w:firstLine="420"/>
        <w:rPr>
          <w:rFonts w:asciiTheme="minorEastAsia" w:hAnsiTheme="minorEastAsia"/>
          <w:sz w:val="24"/>
          <w:szCs w:val="24"/>
        </w:rPr>
      </w:pPr>
      <w:r>
        <w:rPr>
          <w:rFonts w:hint="eastAsia" w:asciiTheme="minorEastAsia" w:hAnsiTheme="minorEastAsia"/>
          <w:sz w:val="24"/>
          <w:szCs w:val="24"/>
        </w:rPr>
        <w:t>实现港口定位最有力的依据就是航海日志，它能够从渔民角度判断船舶是否停靠港。相比之下，记录在案的港口信息往往只能覆盖大型港口、码头，对渔船经常使用的离家近的小型码头或沿海锚泊地难以统计。同时，渔船捕捞作业周期一般为10天左右，渔船在海上同样会进行锚泊或靠近海岛停船休整，这对于从数据角度进行港口定位造成了干扰。</w:t>
      </w:r>
      <w:ins w:id="91" w:author="alan" w:date="2018-03-05T19:48:27Z">
        <w:r>
          <w:rPr>
            <w:rFonts w:hint="eastAsia" w:asciiTheme="minorEastAsia" w:hAnsiTheme="minorEastAsia"/>
            <w:sz w:val="24"/>
            <w:szCs w:val="24"/>
            <w:lang w:val="en-US" w:eastAsia="zh-CN"/>
          </w:rPr>
          <w:t>完全</w:t>
        </w:r>
      </w:ins>
      <w:ins w:id="92" w:author="alan" w:date="2018-03-05T19:48:28Z">
        <w:r>
          <w:rPr>
            <w:rFonts w:hint="eastAsia" w:asciiTheme="minorEastAsia" w:hAnsiTheme="minorEastAsia"/>
            <w:sz w:val="24"/>
            <w:szCs w:val="24"/>
            <w:lang w:val="en-US" w:eastAsia="zh-CN"/>
          </w:rPr>
          <w:t>不</w:t>
        </w:r>
      </w:ins>
      <w:ins w:id="93" w:author="alan" w:date="2018-03-05T19:48:31Z">
        <w:r>
          <w:rPr>
            <w:rFonts w:hint="eastAsia" w:asciiTheme="minorEastAsia" w:hAnsiTheme="minorEastAsia"/>
            <w:sz w:val="24"/>
            <w:szCs w:val="24"/>
            <w:lang w:val="en-US" w:eastAsia="zh-CN"/>
          </w:rPr>
          <w:t>明白</w:t>
        </w:r>
      </w:ins>
      <w:ins w:id="94" w:author="alan" w:date="2018-03-05T19:48:32Z">
        <w:r>
          <w:rPr>
            <w:rFonts w:hint="eastAsia" w:asciiTheme="minorEastAsia" w:hAnsiTheme="minorEastAsia"/>
            <w:sz w:val="24"/>
            <w:szCs w:val="24"/>
            <w:lang w:val="en-US" w:eastAsia="zh-CN"/>
          </w:rPr>
          <w:t>这一段</w:t>
        </w:r>
      </w:ins>
      <w:ins w:id="95" w:author="alan" w:date="2018-03-05T19:48:33Z">
        <w:r>
          <w:rPr>
            <w:rFonts w:hint="eastAsia" w:asciiTheme="minorEastAsia" w:hAnsiTheme="minorEastAsia"/>
            <w:sz w:val="24"/>
            <w:szCs w:val="24"/>
            <w:lang w:val="en-US" w:eastAsia="zh-CN"/>
          </w:rPr>
          <w:t>的</w:t>
        </w:r>
      </w:ins>
      <w:ins w:id="96" w:author="alan" w:date="2018-03-05T19:48:35Z">
        <w:r>
          <w:rPr>
            <w:rFonts w:hint="eastAsia" w:asciiTheme="minorEastAsia" w:hAnsiTheme="minorEastAsia"/>
            <w:sz w:val="24"/>
            <w:szCs w:val="24"/>
            <w:lang w:val="en-US" w:eastAsia="zh-CN"/>
          </w:rPr>
          <w:t>意思。</w:t>
        </w:r>
      </w:ins>
    </w:p>
    <w:p>
      <w:pPr>
        <w:spacing w:line="360" w:lineRule="auto"/>
        <w:ind w:firstLine="420"/>
        <w:rPr>
          <w:rFonts w:asciiTheme="minorEastAsia" w:hAnsiTheme="minorEastAsia"/>
          <w:sz w:val="24"/>
          <w:szCs w:val="24"/>
        </w:rPr>
      </w:pPr>
      <w:r>
        <w:rPr>
          <w:rFonts w:hint="eastAsia" w:asciiTheme="minorEastAsia" w:hAnsiTheme="minorEastAsia"/>
          <w:sz w:val="24"/>
          <w:szCs w:val="24"/>
        </w:rPr>
        <w:t>如何在不利用航海日志和港口信息的前提下，直接从VMS数据完成对港口的定位是本节讨论的重点。</w:t>
      </w:r>
      <w:ins w:id="97" w:author="alan" w:date="2018-03-05T19:48:40Z">
        <w:r>
          <w:rPr>
            <w:rFonts w:hint="eastAsia" w:asciiTheme="minorEastAsia" w:hAnsiTheme="minorEastAsia"/>
            <w:sz w:val="24"/>
            <w:szCs w:val="24"/>
            <w:lang w:val="en-US" w:eastAsia="zh-CN"/>
          </w:rPr>
          <w:t>不是</w:t>
        </w:r>
      </w:ins>
      <w:ins w:id="98" w:author="alan" w:date="2018-03-05T19:48:42Z">
        <w:r>
          <w:rPr>
            <w:rFonts w:hint="eastAsia" w:asciiTheme="minorEastAsia" w:hAnsiTheme="minorEastAsia"/>
            <w:sz w:val="24"/>
            <w:szCs w:val="24"/>
            <w:lang w:val="en-US" w:eastAsia="zh-CN"/>
          </w:rPr>
          <w:t>重点，</w:t>
        </w:r>
      </w:ins>
      <w:ins w:id="99" w:author="alan" w:date="2018-03-05T19:48:45Z">
        <w:r>
          <w:rPr>
            <w:rFonts w:hint="eastAsia" w:asciiTheme="minorEastAsia" w:hAnsiTheme="minorEastAsia"/>
            <w:sz w:val="24"/>
            <w:szCs w:val="24"/>
            <w:lang w:val="en-US" w:eastAsia="zh-CN"/>
          </w:rPr>
          <w:t>只是</w:t>
        </w:r>
      </w:ins>
      <w:ins w:id="100" w:author="alan" w:date="2018-03-05T19:48:46Z">
        <w:r>
          <w:rPr>
            <w:rFonts w:hint="eastAsia" w:asciiTheme="minorEastAsia" w:hAnsiTheme="minorEastAsia"/>
            <w:sz w:val="24"/>
            <w:szCs w:val="24"/>
            <w:lang w:val="en-US" w:eastAsia="zh-CN"/>
          </w:rPr>
          <w:t>我们</w:t>
        </w:r>
      </w:ins>
      <w:ins w:id="101" w:author="alan" w:date="2018-03-05T19:48:47Z">
        <w:r>
          <w:rPr>
            <w:rFonts w:hint="eastAsia" w:asciiTheme="minorEastAsia" w:hAnsiTheme="minorEastAsia"/>
            <w:sz w:val="24"/>
            <w:szCs w:val="24"/>
            <w:lang w:val="en-US" w:eastAsia="zh-CN"/>
          </w:rPr>
          <w:t>解决了</w:t>
        </w:r>
      </w:ins>
      <w:ins w:id="102" w:author="alan" w:date="2018-03-05T19:48:48Z">
        <w:r>
          <w:rPr>
            <w:rFonts w:hint="eastAsia" w:asciiTheme="minorEastAsia" w:hAnsiTheme="minorEastAsia"/>
            <w:sz w:val="24"/>
            <w:szCs w:val="24"/>
            <w:lang w:val="en-US" w:eastAsia="zh-CN"/>
          </w:rPr>
          <w:t>一个</w:t>
        </w:r>
      </w:ins>
      <w:ins w:id="103" w:author="alan" w:date="2018-03-05T19:48:49Z">
        <w:r>
          <w:rPr>
            <w:rFonts w:hint="eastAsia" w:asciiTheme="minorEastAsia" w:hAnsiTheme="minorEastAsia"/>
            <w:sz w:val="24"/>
            <w:szCs w:val="24"/>
            <w:lang w:val="en-US" w:eastAsia="zh-CN"/>
          </w:rPr>
          <w:t>问题。</w:t>
        </w:r>
      </w:ins>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通过对数据的观察，发现了两个比较有用的特征：停船时瞬时速度和船艏向数值为零；由于进出港船速较慢，采样点密度在地图的局部区域增大。虽然前者会受到海上锚泊的影响，后者对于渔船的捕捞行为同样适用。但整合这些特点，可以实现较准确的港口定位。根据经验，港口的大小一般小于1平方海里。所以将地图按1′经度×1′纬度，约1平方海里划分为网格</w:t>
      </w:r>
      <w:r>
        <w:rPr>
          <w:rStyle w:val="14"/>
          <w:rFonts w:asciiTheme="minorEastAsia" w:hAnsiTheme="minorEastAsia"/>
          <w:sz w:val="24"/>
          <w:szCs w:val="24"/>
        </w:rPr>
        <w:endnoteReference w:id="6"/>
      </w:r>
      <w:r>
        <w:rPr>
          <w:rFonts w:hint="eastAsia" w:asciiTheme="minorEastAsia" w:hAnsiTheme="minorEastAsia"/>
          <w:sz w:val="24"/>
          <w:szCs w:val="24"/>
        </w:rPr>
        <w:t>，统计各个网格内的数据点密度。又根据Walker等人的研究成果，将 [0,1.5]kn和[-pi/3,pi/3]作为</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3491865" cy="2615565"/>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 name="图片 7185" descr="C:\Users\zhenyong\Documents\GitHub\Dissertation\图片\3-4港口定位示意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492559" cy="2615888"/>
                    </a:xfrm>
                    <a:prstGeom prst="rect">
                      <a:avLst/>
                    </a:prstGeom>
                    <a:noFill/>
                    <a:ln>
                      <a:noFill/>
                    </a:ln>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图2-4 对渔船（设备终端ID：177475）的港口定位示意图</w:t>
      </w:r>
    </w:p>
    <w:p>
      <w:pPr>
        <w:spacing w:line="360" w:lineRule="auto"/>
        <w:rPr>
          <w:rFonts w:asciiTheme="minorEastAsia" w:hAnsiTheme="minorEastAsia"/>
          <w:sz w:val="24"/>
          <w:szCs w:val="24"/>
        </w:rPr>
      </w:pPr>
      <w:r>
        <w:rPr>
          <w:rFonts w:hint="eastAsia" w:asciiTheme="minorEastAsia" w:hAnsiTheme="minorEastAsia"/>
          <w:sz w:val="24"/>
          <w:szCs w:val="24"/>
        </w:rPr>
        <w:t>停船时的平均速度和船艏向范围</w:t>
      </w:r>
      <w:r>
        <w:rPr>
          <w:rFonts w:hint="eastAsia" w:asciiTheme="minorEastAsia" w:hAnsiTheme="minorEastAsia"/>
          <w:sz w:val="24"/>
          <w:szCs w:val="24"/>
          <w:vertAlign w:val="superscript"/>
        </w:rPr>
        <w:t>16</w:t>
      </w:r>
      <w:r>
        <w:rPr>
          <w:rFonts w:hint="eastAsia" w:asciiTheme="minorEastAsia" w:hAnsiTheme="minorEastAsia"/>
          <w:sz w:val="24"/>
          <w:szCs w:val="24"/>
        </w:rPr>
        <w:t>。最后取网格的中心作为港口定位的结果。相较于实际航行距离，误差可以忽略不计。图2-4是图2-3样例识别的一个港口，根据VMS数据的经纬度坐标绘制图上蓝点，灰色方格为1′经度×1′纬度得到的网格，红色区域为识别得到的港口。可以发现，虽然直观上看是一个港口，但是相邻两个红色网格均符合我们对港口的定义，并且对后续的航次划分影响不大。</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实际应用中，我们发现船艏向字段数据缺失较为严重。于是进一步的提出仅根据经纬度信息判断港口位置的方法。这里强调两个需要注意的问题：a.停船现象不是港口独有，海上同样存在这些特征；b.停船后存在关机现象，不再采集数据。基于这些原因，为了寻找港口独有的、仅基于经纬度坐标的特征，我们提出了利用“超低速”识别港口的方法。</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考虑到渔民可能在港口附近关闭终端（数据采集停止），这意味着原始数据中关于港口信息的缺失，将对港口的定位产生严重影响。假设关机后船舶保持不动，利用关机前最后一条记录和开机后第一条记录计算得到的平均速度极小。即对于关机行为，渔船的位移距离短且时间间隔长，以此作为依据判断港口位置。优点是：把关机这一干扰因素纳入考虑范围。缺点是：一旦设备不关机，或渔船在关机状态下发生了运动，都将干扰港口识别的准确率。</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经过研究发现，每艘船的“超低速”数值波动大，且最小值集中在7到9月，对应着禁渔期。时间间隔短则半个月，长则两个多月——计算出的平均速度差别较大。相比于为每艘船设置独立的阈值，设立静态阈值的方法更加有效。</w:t>
      </w:r>
    </w:p>
    <w:p>
      <w:pPr>
        <w:spacing w:line="360" w:lineRule="auto"/>
        <w:jc w:val="center"/>
        <w:rPr>
          <w:rFonts w:asciiTheme="minorEastAsia" w:hAnsiTheme="minorEastAsia"/>
          <w:sz w:val="24"/>
          <w:szCs w:val="24"/>
        </w:rPr>
      </w:pPr>
      <w:r>
        <w:drawing>
          <wp:inline distT="0" distB="0" distL="0" distR="0">
            <wp:extent cx="5020310" cy="2075815"/>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图片 7173"/>
                    <pic:cNvPicPr>
                      <a:picLocks noChangeAspect="1"/>
                    </pic:cNvPicPr>
                  </pic:nvPicPr>
                  <pic:blipFill>
                    <a:blip r:embed="rId9"/>
                    <a:stretch>
                      <a:fillRect/>
                    </a:stretch>
                  </pic:blipFill>
                  <pic:spPr>
                    <a:xfrm>
                      <a:off x="0" y="0"/>
                      <a:ext cx="5017680" cy="2075094"/>
                    </a:xfrm>
                    <a:prstGeom prst="rect">
                      <a:avLst/>
                    </a:prstGeom>
                  </pic:spPr>
                </pic:pic>
              </a:graphicData>
            </a:graphic>
          </wp:inline>
        </w:drawing>
      </w:r>
    </w:p>
    <w:p>
      <w:pPr>
        <w:pStyle w:val="22"/>
        <w:numPr>
          <w:ilvl w:val="0"/>
          <w:numId w:val="1"/>
        </w:numPr>
        <w:spacing w:line="360" w:lineRule="auto"/>
        <w:ind w:left="0" w:firstLine="0" w:firstLineChars="0"/>
        <w:rPr>
          <w:rFonts w:asciiTheme="minorEastAsia" w:hAnsiTheme="minorEastAsia"/>
          <w:sz w:val="24"/>
          <w:szCs w:val="24"/>
        </w:rPr>
        <w:pPrChange w:id="104" w:author="alan" w:date="2018-03-05T19:49:30Z">
          <w:pPr>
            <w:pStyle w:val="22"/>
            <w:numPr>
              <w:ilvl w:val="0"/>
              <w:numId w:val="1"/>
            </w:numPr>
            <w:spacing w:line="360" w:lineRule="auto"/>
            <w:ind w:firstLineChars="0"/>
          </w:pPr>
        </w:pPrChange>
      </w:pPr>
      <w:ins w:id="105" w:author="alan" w:date="2018-03-05T19:49:37Z">
        <w:r>
          <w:rPr>
            <w:rFonts w:hint="eastAsia" w:asciiTheme="minorEastAsia" w:hAnsiTheme="minorEastAsia"/>
            <w:sz w:val="24"/>
            <w:szCs w:val="24"/>
            <w:lang w:val="en-US" w:eastAsia="zh-CN"/>
          </w:rPr>
          <w:t>(</w:t>
        </w:r>
      </w:ins>
      <w:ins w:id="106" w:author="alan" w:date="2018-03-05T19:49:38Z">
        <w:r>
          <w:rPr>
            <w:rFonts w:hint="eastAsia" w:asciiTheme="minorEastAsia" w:hAnsiTheme="minorEastAsia"/>
            <w:sz w:val="24"/>
            <w:szCs w:val="24"/>
            <w:lang w:val="en-US" w:eastAsia="zh-CN"/>
          </w:rPr>
          <w:t>a)</w:t>
        </w:r>
      </w:ins>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（2）</w:t>
      </w:r>
    </w:p>
    <w:p>
      <w:pPr>
        <w:spacing w:line="360" w:lineRule="auto"/>
        <w:jc w:val="center"/>
        <w:rPr>
          <w:rFonts w:asciiTheme="minorEastAsia" w:hAnsiTheme="minorEastAsia"/>
          <w:sz w:val="24"/>
          <w:szCs w:val="24"/>
        </w:rPr>
      </w:pPr>
      <w:r>
        <w:rPr>
          <w:rFonts w:hint="eastAsia" w:asciiTheme="minorEastAsia" w:hAnsiTheme="minorEastAsia"/>
          <w:sz w:val="24"/>
          <w:szCs w:val="24"/>
        </w:rPr>
        <w:t>图2-5</w:t>
      </w:r>
      <w:r>
        <w:rPr>
          <w:rFonts w:asciiTheme="minorEastAsia" w:hAnsiTheme="minorEastAsia"/>
          <w:sz w:val="24"/>
          <w:szCs w:val="24"/>
        </w:rPr>
        <w:t xml:space="preserve"> </w:t>
      </w:r>
      <w:r>
        <w:rPr>
          <w:rFonts w:hint="eastAsia" w:asciiTheme="minorEastAsia" w:hAnsiTheme="minorEastAsia"/>
          <w:sz w:val="24"/>
          <w:szCs w:val="24"/>
        </w:rPr>
        <w:t>某两艘渔船数据缺失大于三天的情况统计</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在寻找超低速的阈值时遇到的另一个问题是数据缺失</w:t>
      </w:r>
      <w:ins w:id="107" w:author="alan" w:date="2018-03-05T19:49:45Z">
        <w:r>
          <w:rPr>
            <w:rFonts w:hint="eastAsia" w:asciiTheme="minorEastAsia" w:hAnsiTheme="minorEastAsia"/>
            <w:sz w:val="24"/>
            <w:szCs w:val="24"/>
            <w:lang w:val="en-US" w:eastAsia="zh-CN"/>
          </w:rPr>
          <w:t>,</w:t>
        </w:r>
      </w:ins>
      <w:ins w:id="108" w:author="alan" w:date="2018-03-05T19:49:49Z">
        <w:r>
          <w:rPr>
            <w:rFonts w:hint="eastAsia" w:asciiTheme="minorEastAsia" w:hAnsiTheme="minorEastAsia"/>
            <w:sz w:val="24"/>
            <w:szCs w:val="24"/>
            <w:lang w:val="en-US" w:eastAsia="zh-CN"/>
          </w:rPr>
          <w:t>前面不是</w:t>
        </w:r>
      </w:ins>
      <w:ins w:id="109" w:author="alan" w:date="2018-03-05T19:49:50Z">
        <w:r>
          <w:rPr>
            <w:rFonts w:hint="eastAsia" w:asciiTheme="minorEastAsia" w:hAnsiTheme="minorEastAsia"/>
            <w:sz w:val="24"/>
            <w:szCs w:val="24"/>
            <w:lang w:val="en-US" w:eastAsia="zh-CN"/>
          </w:rPr>
          <w:t>说了</w:t>
        </w:r>
      </w:ins>
      <w:ins w:id="110" w:author="alan" w:date="2018-03-05T19:49:51Z">
        <w:r>
          <w:rPr>
            <w:rFonts w:hint="eastAsia" w:asciiTheme="minorEastAsia" w:hAnsiTheme="minorEastAsia"/>
            <w:sz w:val="24"/>
            <w:szCs w:val="24"/>
            <w:lang w:val="en-US" w:eastAsia="zh-CN"/>
          </w:rPr>
          <w:t>没有</w:t>
        </w:r>
      </w:ins>
      <w:ins w:id="111" w:author="alan" w:date="2018-03-05T19:49:53Z">
        <w:r>
          <w:rPr>
            <w:rFonts w:hint="eastAsia" w:asciiTheme="minorEastAsia" w:hAnsiTheme="minorEastAsia"/>
            <w:sz w:val="24"/>
            <w:szCs w:val="24"/>
            <w:lang w:val="en-US" w:eastAsia="zh-CN"/>
          </w:rPr>
          <w:t>数据缺失</w:t>
        </w:r>
      </w:ins>
      <w:ins w:id="112" w:author="alan" w:date="2018-03-05T19:49:54Z">
        <w:r>
          <w:rPr>
            <w:rFonts w:hint="eastAsia" w:asciiTheme="minorEastAsia" w:hAnsiTheme="minorEastAsia"/>
            <w:sz w:val="24"/>
            <w:szCs w:val="24"/>
            <w:lang w:val="en-US" w:eastAsia="zh-CN"/>
          </w:rPr>
          <w:t>吗</w:t>
        </w:r>
      </w:ins>
      <w:ins w:id="113" w:author="alan" w:date="2018-03-05T19:49:55Z">
        <w:r>
          <w:rPr>
            <w:rFonts w:hint="eastAsia" w:asciiTheme="minorEastAsia" w:hAnsiTheme="minorEastAsia"/>
            <w:sz w:val="24"/>
            <w:szCs w:val="24"/>
            <w:lang w:val="en-US" w:eastAsia="zh-CN"/>
          </w:rPr>
          <w:t>？</w:t>
        </w:r>
      </w:ins>
      <w:ins w:id="114" w:author="alan" w:date="2018-03-05T19:49:57Z">
        <w:r>
          <w:rPr>
            <w:rFonts w:hint="eastAsia" w:asciiTheme="minorEastAsia" w:hAnsiTheme="minorEastAsia"/>
            <w:sz w:val="24"/>
            <w:szCs w:val="24"/>
            <w:lang w:val="en-US" w:eastAsia="zh-CN"/>
          </w:rPr>
          <w:t>自相矛盾</w:t>
        </w:r>
      </w:ins>
      <w:r>
        <w:rPr>
          <w:rFonts w:hint="eastAsia" w:asciiTheme="minorEastAsia" w:hAnsiTheme="minorEastAsia"/>
          <w:sz w:val="24"/>
          <w:szCs w:val="24"/>
        </w:rPr>
        <w:t>。理想情况是由于关机现象，只有港口发生相邻数据时间间隔较大的现象。图2-5中轨迹数据中的红色线段是以相邻数据间隔大于3天为标准筛选得到的（正常的数据间隔为3分钟）。图2-5（1）两个明显的港口中，上方的港口不存在相隔三天的数据点，易于海上锚泊点混淆；下方的港口看上去只有一个点，实际上是符合理想情况。同样的情况也发生在图2-5（2）中。</w:t>
      </w:r>
    </w:p>
    <w:p>
      <w:pPr>
        <w:spacing w:line="360" w:lineRule="auto"/>
        <w:jc w:val="center"/>
        <w:rPr>
          <w:rFonts w:asciiTheme="minorEastAsia" w:hAnsiTheme="minorEastAsia"/>
          <w:sz w:val="24"/>
          <w:szCs w:val="24"/>
        </w:rPr>
      </w:pPr>
      <w:r>
        <w:drawing>
          <wp:inline distT="0" distB="0" distL="0" distR="0">
            <wp:extent cx="3556000" cy="2665095"/>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550639" cy="2661506"/>
                    </a:xfrm>
                    <a:prstGeom prst="rect">
                      <a:avLst/>
                    </a:prstGeom>
                    <a:noFill/>
                    <a:ln>
                      <a:noFill/>
                    </a:ln>
                    <a:effectLst/>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图2-6</w:t>
      </w:r>
      <w:r>
        <w:rPr>
          <w:rFonts w:asciiTheme="minorEastAsia" w:hAnsiTheme="minorEastAsia"/>
          <w:sz w:val="24"/>
          <w:szCs w:val="24"/>
        </w:rPr>
        <w:t xml:space="preserve"> </w:t>
      </w:r>
      <w:r>
        <w:rPr>
          <w:rFonts w:hint="eastAsia" w:asciiTheme="minorEastAsia" w:hAnsiTheme="minorEastAsia"/>
          <w:sz w:val="24"/>
          <w:szCs w:val="24"/>
        </w:rPr>
        <w:t>利用“超低速”得到的43个港口点</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为了避免这些干扰，将阈值设置偏小。虽然这样一来部分港口就无法识别，但可以借鉴其他渔船的港口识别结果，即不再单独识别一艘渔船对应的港口，而是将全部渔船的港口识别结果叠加，维护一个公共港口信息表。通过不同阈值判断港口确定了最终阈值设为2*1e-5节，如图2-6，通过去重，最终确定了43个港口点。</w:t>
      </w:r>
      <w:ins w:id="115" w:author="alan" w:date="2018-03-05T19:50:17Z">
        <w:r>
          <w:rPr>
            <w:rFonts w:hint="eastAsia" w:asciiTheme="minorEastAsia" w:hAnsiTheme="minorEastAsia"/>
            <w:sz w:val="24"/>
            <w:szCs w:val="24"/>
            <w:lang w:val="en-US" w:eastAsia="zh-CN"/>
          </w:rPr>
          <w:t>把</w:t>
        </w:r>
      </w:ins>
      <w:ins w:id="116" w:author="alan" w:date="2018-03-05T19:50:20Z">
        <w:r>
          <w:rPr>
            <w:rFonts w:hint="eastAsia" w:asciiTheme="minorEastAsia" w:hAnsiTheme="minorEastAsia"/>
            <w:sz w:val="24"/>
            <w:szCs w:val="24"/>
            <w:lang w:val="en-US" w:eastAsia="zh-CN"/>
          </w:rPr>
          <w:t>这些</w:t>
        </w:r>
      </w:ins>
      <w:ins w:id="117" w:author="alan" w:date="2018-03-05T19:50:40Z">
        <w:r>
          <w:rPr>
            <w:rFonts w:hint="eastAsia" w:asciiTheme="minorEastAsia" w:hAnsiTheme="minorEastAsia"/>
            <w:sz w:val="24"/>
            <w:szCs w:val="24"/>
            <w:lang w:val="en-US" w:eastAsia="zh-CN"/>
          </w:rPr>
          <w:t>写成</w:t>
        </w:r>
      </w:ins>
      <w:ins w:id="118" w:author="alan" w:date="2018-03-05T19:50:41Z">
        <w:r>
          <w:rPr>
            <w:rFonts w:hint="eastAsia" w:asciiTheme="minorEastAsia" w:hAnsiTheme="minorEastAsia"/>
            <w:sz w:val="24"/>
            <w:szCs w:val="24"/>
            <w:lang w:val="en-US" w:eastAsia="zh-CN"/>
          </w:rPr>
          <w:t>算法</w:t>
        </w:r>
      </w:ins>
      <w:ins w:id="119" w:author="alan" w:date="2018-03-05T19:50:42Z">
        <w:r>
          <w:rPr>
            <w:rFonts w:hint="eastAsia" w:asciiTheme="minorEastAsia" w:hAnsiTheme="minorEastAsia"/>
            <w:sz w:val="24"/>
            <w:szCs w:val="24"/>
            <w:lang w:val="en-US" w:eastAsia="zh-CN"/>
          </w:rPr>
          <w:t>，</w:t>
        </w:r>
      </w:ins>
      <w:ins w:id="120" w:author="alan" w:date="2018-03-05T19:50:43Z">
        <w:r>
          <w:rPr>
            <w:rFonts w:hint="eastAsia" w:asciiTheme="minorEastAsia" w:hAnsiTheme="minorEastAsia"/>
            <w:sz w:val="24"/>
            <w:szCs w:val="24"/>
            <w:lang w:val="en-US" w:eastAsia="zh-CN"/>
          </w:rPr>
          <w:t>你的</w:t>
        </w:r>
      </w:ins>
      <w:ins w:id="121" w:author="alan" w:date="2018-03-05T19:50:44Z">
        <w:r>
          <w:rPr>
            <w:rFonts w:hint="eastAsia" w:asciiTheme="minorEastAsia" w:hAnsiTheme="minorEastAsia"/>
            <w:sz w:val="24"/>
            <w:szCs w:val="24"/>
            <w:lang w:val="en-US" w:eastAsia="zh-CN"/>
          </w:rPr>
          <w:t>描述</w:t>
        </w:r>
      </w:ins>
      <w:ins w:id="122" w:author="alan" w:date="2018-03-05T19:50:45Z">
        <w:r>
          <w:rPr>
            <w:rFonts w:hint="eastAsia" w:asciiTheme="minorEastAsia" w:hAnsiTheme="minorEastAsia"/>
            <w:sz w:val="24"/>
            <w:szCs w:val="24"/>
            <w:lang w:val="en-US" w:eastAsia="zh-CN"/>
          </w:rPr>
          <w:t>过于</w:t>
        </w:r>
      </w:ins>
      <w:ins w:id="123" w:author="alan" w:date="2018-03-05T19:50:47Z">
        <w:r>
          <w:rPr>
            <w:rFonts w:hint="eastAsia" w:asciiTheme="minorEastAsia" w:hAnsiTheme="minorEastAsia"/>
            <w:sz w:val="24"/>
            <w:szCs w:val="24"/>
            <w:lang w:val="en-US" w:eastAsia="zh-CN"/>
          </w:rPr>
          <w:t>口语</w:t>
        </w:r>
      </w:ins>
      <w:ins w:id="124" w:author="alan" w:date="2018-03-05T19:50:48Z">
        <w:r>
          <w:rPr>
            <w:rFonts w:hint="eastAsia" w:asciiTheme="minorEastAsia" w:hAnsiTheme="minorEastAsia"/>
            <w:sz w:val="24"/>
            <w:szCs w:val="24"/>
            <w:lang w:val="en-US" w:eastAsia="zh-CN"/>
          </w:rPr>
          <w:t>化</w:t>
        </w:r>
      </w:ins>
      <w:ins w:id="125" w:author="alan" w:date="2018-03-05T19:50:49Z">
        <w:r>
          <w:rPr>
            <w:rFonts w:hint="eastAsia" w:asciiTheme="minorEastAsia" w:hAnsiTheme="minorEastAsia"/>
            <w:sz w:val="24"/>
            <w:szCs w:val="24"/>
            <w:lang w:val="en-US" w:eastAsia="zh-CN"/>
          </w:rPr>
          <w:t>了。</w:t>
        </w:r>
      </w:ins>
      <w:ins w:id="126" w:author="alan" w:date="2018-03-05T19:50:52Z">
        <w:r>
          <w:rPr>
            <w:rFonts w:hint="eastAsia" w:asciiTheme="minorEastAsia" w:hAnsiTheme="minorEastAsia"/>
            <w:sz w:val="24"/>
            <w:szCs w:val="24"/>
            <w:lang w:val="en-US" w:eastAsia="zh-CN"/>
          </w:rPr>
          <w:t>不能</w:t>
        </w:r>
      </w:ins>
      <w:ins w:id="127" w:author="alan" w:date="2018-03-05T19:50:54Z">
        <w:r>
          <w:rPr>
            <w:rFonts w:hint="eastAsia" w:asciiTheme="minorEastAsia" w:hAnsiTheme="minorEastAsia"/>
            <w:sz w:val="24"/>
            <w:szCs w:val="24"/>
            <w:lang w:val="en-US" w:eastAsia="zh-CN"/>
          </w:rPr>
          <w:t>随着</w:t>
        </w:r>
      </w:ins>
      <w:ins w:id="128" w:author="alan" w:date="2018-03-05T19:50:59Z">
        <w:r>
          <w:rPr>
            <w:rFonts w:hint="eastAsia" w:asciiTheme="minorEastAsia" w:hAnsiTheme="minorEastAsia"/>
            <w:sz w:val="24"/>
            <w:szCs w:val="24"/>
            <w:lang w:val="en-US" w:eastAsia="zh-CN"/>
          </w:rPr>
          <w:t>你的</w:t>
        </w:r>
      </w:ins>
      <w:ins w:id="129" w:author="alan" w:date="2018-03-05T19:51:00Z">
        <w:r>
          <w:rPr>
            <w:rFonts w:hint="eastAsia" w:asciiTheme="minorEastAsia" w:hAnsiTheme="minorEastAsia"/>
            <w:sz w:val="24"/>
            <w:szCs w:val="24"/>
            <w:lang w:val="en-US" w:eastAsia="zh-CN"/>
          </w:rPr>
          <w:t>想法</w:t>
        </w:r>
      </w:ins>
      <w:ins w:id="130" w:author="alan" w:date="2018-03-05T19:51:02Z">
        <w:r>
          <w:rPr>
            <w:rFonts w:hint="eastAsia" w:asciiTheme="minorEastAsia" w:hAnsiTheme="minorEastAsia"/>
            <w:sz w:val="24"/>
            <w:szCs w:val="24"/>
            <w:lang w:val="en-US" w:eastAsia="zh-CN"/>
          </w:rPr>
          <w:t>自说</w:t>
        </w:r>
      </w:ins>
      <w:ins w:id="131" w:author="alan" w:date="2018-03-05T19:51:04Z">
        <w:r>
          <w:rPr>
            <w:rFonts w:hint="eastAsia" w:asciiTheme="minorEastAsia" w:hAnsiTheme="minorEastAsia"/>
            <w:sz w:val="24"/>
            <w:szCs w:val="24"/>
            <w:lang w:val="en-US" w:eastAsia="zh-CN"/>
          </w:rPr>
          <w:t>自</w:t>
        </w:r>
      </w:ins>
      <w:ins w:id="132" w:author="alan" w:date="2018-03-05T19:52:04Z">
        <w:r>
          <w:rPr>
            <w:rFonts w:hint="eastAsia" w:asciiTheme="minorEastAsia" w:hAnsiTheme="minorEastAsia"/>
            <w:sz w:val="24"/>
            <w:szCs w:val="24"/>
            <w:lang w:val="en-US" w:eastAsia="zh-CN"/>
          </w:rPr>
          <w:t>画</w:t>
        </w:r>
      </w:ins>
      <w:ins w:id="133" w:author="alan" w:date="2018-03-05T19:51:05Z">
        <w:r>
          <w:rPr>
            <w:rFonts w:hint="eastAsia" w:asciiTheme="minorEastAsia" w:hAnsiTheme="minorEastAsia"/>
            <w:sz w:val="24"/>
            <w:szCs w:val="24"/>
            <w:lang w:val="en-US" w:eastAsia="zh-CN"/>
          </w:rPr>
          <w:t>，</w:t>
        </w:r>
      </w:ins>
      <w:ins w:id="134" w:author="alan" w:date="2018-03-05T19:52:08Z">
        <w:r>
          <w:rPr>
            <w:rFonts w:hint="eastAsia" w:asciiTheme="minorEastAsia" w:hAnsiTheme="minorEastAsia"/>
            <w:sz w:val="24"/>
            <w:szCs w:val="24"/>
            <w:lang w:val="en-US" w:eastAsia="zh-CN"/>
          </w:rPr>
          <w:t>论文</w:t>
        </w:r>
      </w:ins>
      <w:ins w:id="135" w:author="alan" w:date="2018-03-05T19:52:09Z">
        <w:r>
          <w:rPr>
            <w:rFonts w:hint="eastAsia" w:asciiTheme="minorEastAsia" w:hAnsiTheme="minorEastAsia"/>
            <w:sz w:val="24"/>
            <w:szCs w:val="24"/>
            <w:lang w:val="en-US" w:eastAsia="zh-CN"/>
          </w:rPr>
          <w:t>是要</w:t>
        </w:r>
      </w:ins>
      <w:ins w:id="136" w:author="alan" w:date="2018-03-05T19:52:10Z">
        <w:r>
          <w:rPr>
            <w:rFonts w:hint="eastAsia" w:asciiTheme="minorEastAsia" w:hAnsiTheme="minorEastAsia"/>
            <w:sz w:val="24"/>
            <w:szCs w:val="24"/>
            <w:lang w:val="en-US" w:eastAsia="zh-CN"/>
          </w:rPr>
          <w:t>组织</w:t>
        </w:r>
      </w:ins>
      <w:ins w:id="137" w:author="alan" w:date="2018-03-05T19:52:11Z">
        <w:r>
          <w:rPr>
            <w:rFonts w:hint="eastAsia" w:asciiTheme="minorEastAsia" w:hAnsiTheme="minorEastAsia"/>
            <w:sz w:val="24"/>
            <w:szCs w:val="24"/>
            <w:lang w:val="en-US" w:eastAsia="zh-CN"/>
          </w:rPr>
          <w:t>的</w:t>
        </w:r>
      </w:ins>
      <w:ins w:id="138" w:author="alan" w:date="2018-03-05T19:52:17Z">
        <w:r>
          <w:rPr>
            <w:rFonts w:hint="eastAsia" w:asciiTheme="minorEastAsia" w:hAnsiTheme="minorEastAsia"/>
            <w:sz w:val="24"/>
            <w:szCs w:val="24"/>
            <w:lang w:val="en-US" w:eastAsia="zh-CN"/>
          </w:rPr>
          <w:t>。</w:t>
        </w:r>
      </w:ins>
      <w:ins w:id="139" w:author="alan" w:date="2018-03-05T19:52:18Z">
        <w:r>
          <w:rPr>
            <w:rFonts w:hint="eastAsia" w:asciiTheme="minorEastAsia" w:hAnsiTheme="minorEastAsia"/>
            <w:sz w:val="24"/>
            <w:szCs w:val="24"/>
            <w:lang w:val="en-US" w:eastAsia="zh-CN"/>
          </w:rPr>
          <w:t>即</w:t>
        </w:r>
      </w:ins>
      <w:ins w:id="140" w:author="alan" w:date="2018-03-05T19:52:19Z">
        <w:r>
          <w:rPr>
            <w:rFonts w:hint="eastAsia" w:asciiTheme="minorEastAsia" w:hAnsiTheme="minorEastAsia"/>
            <w:sz w:val="24"/>
            <w:szCs w:val="24"/>
            <w:lang w:val="en-US" w:eastAsia="zh-CN"/>
          </w:rPr>
          <w:t>：</w:t>
        </w:r>
      </w:ins>
      <w:ins w:id="141" w:author="alan" w:date="2018-03-05T19:52:24Z">
        <w:r>
          <w:rPr>
            <w:rFonts w:hint="eastAsia" w:asciiTheme="minorEastAsia" w:hAnsiTheme="minorEastAsia"/>
            <w:sz w:val="24"/>
            <w:szCs w:val="24"/>
            <w:lang w:val="en-US" w:eastAsia="zh-CN"/>
          </w:rPr>
          <w:t>先要</w:t>
        </w:r>
      </w:ins>
      <w:ins w:id="142" w:author="alan" w:date="2018-03-05T19:52:25Z">
        <w:r>
          <w:rPr>
            <w:rFonts w:hint="eastAsia" w:asciiTheme="minorEastAsia" w:hAnsiTheme="minorEastAsia"/>
            <w:sz w:val="24"/>
            <w:szCs w:val="24"/>
            <w:lang w:val="en-US" w:eastAsia="zh-CN"/>
          </w:rPr>
          <w:t>告诉</w:t>
        </w:r>
      </w:ins>
      <w:ins w:id="143" w:author="alan" w:date="2018-03-05T19:52:28Z">
        <w:r>
          <w:rPr>
            <w:rFonts w:hint="eastAsia" w:asciiTheme="minorEastAsia" w:hAnsiTheme="minorEastAsia"/>
            <w:sz w:val="24"/>
            <w:szCs w:val="24"/>
            <w:lang w:val="en-US" w:eastAsia="zh-CN"/>
          </w:rPr>
          <w:t>读者，</w:t>
        </w:r>
      </w:ins>
      <w:ins w:id="144" w:author="alan" w:date="2018-03-05T19:52:30Z">
        <w:r>
          <w:rPr>
            <w:rFonts w:hint="eastAsia" w:asciiTheme="minorEastAsia" w:hAnsiTheme="minorEastAsia"/>
            <w:sz w:val="24"/>
            <w:szCs w:val="24"/>
            <w:lang w:val="en-US" w:eastAsia="zh-CN"/>
          </w:rPr>
          <w:t>你下面</w:t>
        </w:r>
      </w:ins>
      <w:ins w:id="145" w:author="alan" w:date="2018-03-05T19:52:32Z">
        <w:r>
          <w:rPr>
            <w:rFonts w:hint="eastAsia" w:asciiTheme="minorEastAsia" w:hAnsiTheme="minorEastAsia"/>
            <w:sz w:val="24"/>
            <w:szCs w:val="24"/>
            <w:lang w:val="en-US" w:eastAsia="zh-CN"/>
          </w:rPr>
          <w:t>要写</w:t>
        </w:r>
      </w:ins>
      <w:ins w:id="146" w:author="alan" w:date="2018-03-05T19:52:34Z">
        <w:r>
          <w:rPr>
            <w:rFonts w:hint="eastAsia" w:asciiTheme="minorEastAsia" w:hAnsiTheme="minorEastAsia"/>
            <w:sz w:val="24"/>
            <w:szCs w:val="24"/>
            <w:lang w:val="en-US" w:eastAsia="zh-CN"/>
          </w:rPr>
          <w:t>哪些</w:t>
        </w:r>
      </w:ins>
      <w:ins w:id="147" w:author="alan" w:date="2018-03-05T19:52:36Z">
        <w:r>
          <w:rPr>
            <w:rFonts w:hint="eastAsia" w:asciiTheme="minorEastAsia" w:hAnsiTheme="minorEastAsia"/>
            <w:sz w:val="24"/>
            <w:szCs w:val="24"/>
            <w:lang w:val="en-US" w:eastAsia="zh-CN"/>
          </w:rPr>
          <w:t>东西，</w:t>
        </w:r>
      </w:ins>
      <w:ins w:id="148" w:author="alan" w:date="2018-03-05T19:52:37Z">
        <w:r>
          <w:rPr>
            <w:rFonts w:hint="eastAsia" w:asciiTheme="minorEastAsia" w:hAnsiTheme="minorEastAsia"/>
            <w:sz w:val="24"/>
            <w:szCs w:val="24"/>
            <w:lang w:val="en-US" w:eastAsia="zh-CN"/>
          </w:rPr>
          <w:t>然后</w:t>
        </w:r>
      </w:ins>
      <w:ins w:id="149" w:author="alan" w:date="2018-03-05T19:52:39Z">
        <w:r>
          <w:rPr>
            <w:rFonts w:hint="eastAsia" w:asciiTheme="minorEastAsia" w:hAnsiTheme="minorEastAsia"/>
            <w:sz w:val="24"/>
            <w:szCs w:val="24"/>
            <w:lang w:val="en-US" w:eastAsia="zh-CN"/>
          </w:rPr>
          <w:t>每一段</w:t>
        </w:r>
      </w:ins>
      <w:ins w:id="150" w:author="alan" w:date="2018-03-05T19:52:42Z">
        <w:r>
          <w:rPr>
            <w:rFonts w:hint="eastAsia" w:asciiTheme="minorEastAsia" w:hAnsiTheme="minorEastAsia"/>
            <w:sz w:val="24"/>
            <w:szCs w:val="24"/>
            <w:lang w:val="en-US" w:eastAsia="zh-CN"/>
          </w:rPr>
          <w:t>都和</w:t>
        </w:r>
      </w:ins>
      <w:ins w:id="151" w:author="alan" w:date="2018-03-05T19:52:44Z">
        <w:r>
          <w:rPr>
            <w:rFonts w:hint="eastAsia" w:asciiTheme="minorEastAsia" w:hAnsiTheme="minorEastAsia"/>
            <w:sz w:val="24"/>
            <w:szCs w:val="24"/>
            <w:lang w:val="en-US" w:eastAsia="zh-CN"/>
          </w:rPr>
          <w:t>你的</w:t>
        </w:r>
      </w:ins>
      <w:ins w:id="152" w:author="alan" w:date="2018-03-05T19:52:47Z">
        <w:r>
          <w:rPr>
            <w:rFonts w:hint="eastAsia" w:asciiTheme="minorEastAsia" w:hAnsiTheme="minorEastAsia"/>
            <w:sz w:val="24"/>
            <w:szCs w:val="24"/>
            <w:lang w:val="en-US" w:eastAsia="zh-CN"/>
          </w:rPr>
          <w:t>声称</w:t>
        </w:r>
      </w:ins>
      <w:ins w:id="153" w:author="alan" w:date="2018-03-05T19:52:50Z">
        <w:r>
          <w:rPr>
            <w:rFonts w:hint="eastAsia" w:asciiTheme="minorEastAsia" w:hAnsiTheme="minorEastAsia"/>
            <w:sz w:val="24"/>
            <w:szCs w:val="24"/>
            <w:lang w:val="en-US" w:eastAsia="zh-CN"/>
          </w:rPr>
          <w:t>相对应。</w:t>
        </w:r>
      </w:ins>
      <w:ins w:id="154" w:author="alan" w:date="2018-03-05T19:52:54Z">
        <w:r>
          <w:rPr>
            <w:rFonts w:hint="eastAsia" w:asciiTheme="minorEastAsia" w:hAnsiTheme="minorEastAsia"/>
            <w:sz w:val="24"/>
            <w:szCs w:val="24"/>
            <w:lang w:val="en-US" w:eastAsia="zh-CN"/>
          </w:rPr>
          <w:t>而不能</w:t>
        </w:r>
      </w:ins>
      <w:ins w:id="155" w:author="alan" w:date="2018-03-05T19:52:55Z">
        <w:r>
          <w:rPr>
            <w:rFonts w:hint="eastAsia" w:asciiTheme="minorEastAsia" w:hAnsiTheme="minorEastAsia"/>
            <w:sz w:val="24"/>
            <w:szCs w:val="24"/>
            <w:lang w:val="en-US" w:eastAsia="zh-CN"/>
          </w:rPr>
          <w:t>想到</w:t>
        </w:r>
      </w:ins>
      <w:ins w:id="156" w:author="alan" w:date="2018-03-05T19:52:57Z">
        <w:r>
          <w:rPr>
            <w:rFonts w:hint="eastAsia" w:asciiTheme="minorEastAsia" w:hAnsiTheme="minorEastAsia"/>
            <w:sz w:val="24"/>
            <w:szCs w:val="24"/>
            <w:lang w:val="en-US" w:eastAsia="zh-CN"/>
          </w:rPr>
          <w:t>哪里</w:t>
        </w:r>
      </w:ins>
      <w:ins w:id="157" w:author="alan" w:date="2018-03-05T19:52:58Z">
        <w:r>
          <w:rPr>
            <w:rFonts w:hint="eastAsia" w:asciiTheme="minorEastAsia" w:hAnsiTheme="minorEastAsia"/>
            <w:sz w:val="24"/>
            <w:szCs w:val="24"/>
            <w:lang w:val="en-US" w:eastAsia="zh-CN"/>
          </w:rPr>
          <w:t>写到</w:t>
        </w:r>
      </w:ins>
      <w:ins w:id="158" w:author="alan" w:date="2018-03-05T19:53:00Z">
        <w:r>
          <w:rPr>
            <w:rFonts w:hint="eastAsia" w:asciiTheme="minorEastAsia" w:hAnsiTheme="minorEastAsia"/>
            <w:sz w:val="24"/>
            <w:szCs w:val="24"/>
            <w:lang w:val="en-US" w:eastAsia="zh-CN"/>
          </w:rPr>
          <w:t>哪里。</w:t>
        </w:r>
      </w:ins>
      <w:ins w:id="159" w:author="alan" w:date="2018-03-05T19:53:01Z">
        <w:r>
          <w:rPr>
            <w:rFonts w:hint="eastAsia" w:asciiTheme="minorEastAsia" w:hAnsiTheme="minorEastAsia"/>
            <w:sz w:val="24"/>
            <w:szCs w:val="24"/>
            <w:lang w:val="en-US" w:eastAsia="zh-CN"/>
          </w:rPr>
          <w:t>而且</w:t>
        </w:r>
      </w:ins>
      <w:ins w:id="160" w:author="alan" w:date="2018-03-05T19:53:03Z">
        <w:r>
          <w:rPr>
            <w:rFonts w:hint="eastAsia" w:asciiTheme="minorEastAsia" w:hAnsiTheme="minorEastAsia"/>
            <w:sz w:val="24"/>
            <w:szCs w:val="24"/>
            <w:lang w:val="en-US" w:eastAsia="zh-CN"/>
          </w:rPr>
          <w:t>插图</w:t>
        </w:r>
      </w:ins>
      <w:ins w:id="161" w:author="alan" w:date="2018-03-05T19:53:32Z">
        <w:r>
          <w:rPr>
            <w:rFonts w:hint="eastAsia" w:asciiTheme="minorEastAsia" w:hAnsiTheme="minorEastAsia"/>
            <w:sz w:val="24"/>
            <w:szCs w:val="24"/>
            <w:lang w:val="en-US" w:eastAsia="zh-CN"/>
          </w:rPr>
          <w:t>2-</w:t>
        </w:r>
      </w:ins>
      <w:ins w:id="162" w:author="alan" w:date="2018-03-05T19:53:33Z">
        <w:r>
          <w:rPr>
            <w:rFonts w:hint="eastAsia" w:asciiTheme="minorEastAsia" w:hAnsiTheme="minorEastAsia"/>
            <w:sz w:val="24"/>
            <w:szCs w:val="24"/>
            <w:lang w:val="en-US" w:eastAsia="zh-CN"/>
          </w:rPr>
          <w:t>7的</w:t>
        </w:r>
      </w:ins>
      <w:ins w:id="163" w:author="alan" w:date="2018-03-05T19:53:34Z">
        <w:r>
          <w:rPr>
            <w:rFonts w:hint="eastAsia" w:asciiTheme="minorEastAsia" w:hAnsiTheme="minorEastAsia"/>
            <w:sz w:val="24"/>
            <w:szCs w:val="24"/>
            <w:lang w:val="en-US" w:eastAsia="zh-CN"/>
          </w:rPr>
          <w:t>插图</w:t>
        </w:r>
      </w:ins>
      <w:ins w:id="164" w:author="alan" w:date="2018-03-05T19:53:37Z">
        <w:r>
          <w:rPr>
            <w:rFonts w:hint="eastAsia" w:asciiTheme="minorEastAsia" w:hAnsiTheme="minorEastAsia"/>
            <w:sz w:val="24"/>
            <w:szCs w:val="24"/>
            <w:lang w:val="en-US" w:eastAsia="zh-CN"/>
          </w:rPr>
          <w:t>一旦</w:t>
        </w:r>
      </w:ins>
      <w:ins w:id="165" w:author="alan" w:date="2018-03-05T19:53:38Z">
        <w:r>
          <w:rPr>
            <w:rFonts w:hint="eastAsia" w:asciiTheme="minorEastAsia" w:hAnsiTheme="minorEastAsia"/>
            <w:sz w:val="24"/>
            <w:szCs w:val="24"/>
            <w:lang w:val="en-US" w:eastAsia="zh-CN"/>
          </w:rPr>
          <w:t>打印</w:t>
        </w:r>
      </w:ins>
      <w:ins w:id="166" w:author="alan" w:date="2018-03-05T19:53:39Z">
        <w:r>
          <w:rPr>
            <w:rFonts w:hint="eastAsia" w:asciiTheme="minorEastAsia" w:hAnsiTheme="minorEastAsia"/>
            <w:sz w:val="24"/>
            <w:szCs w:val="24"/>
            <w:lang w:val="en-US" w:eastAsia="zh-CN"/>
          </w:rPr>
          <w:t>出来</w:t>
        </w:r>
      </w:ins>
      <w:ins w:id="167" w:author="alan" w:date="2018-03-05T19:53:40Z">
        <w:r>
          <w:rPr>
            <w:rFonts w:hint="eastAsia" w:asciiTheme="minorEastAsia" w:hAnsiTheme="minorEastAsia"/>
            <w:sz w:val="24"/>
            <w:szCs w:val="24"/>
            <w:lang w:val="en-US" w:eastAsia="zh-CN"/>
          </w:rPr>
          <w:t>，</w:t>
        </w:r>
      </w:ins>
      <w:ins w:id="168" w:author="alan" w:date="2018-03-05T19:53:41Z">
        <w:r>
          <w:rPr>
            <w:rFonts w:hint="eastAsia" w:asciiTheme="minorEastAsia" w:hAnsiTheme="minorEastAsia"/>
            <w:sz w:val="24"/>
            <w:szCs w:val="24"/>
            <w:lang w:val="en-US" w:eastAsia="zh-CN"/>
          </w:rPr>
          <w:t>什么</w:t>
        </w:r>
      </w:ins>
      <w:ins w:id="169" w:author="alan" w:date="2018-03-05T19:53:43Z">
        <w:r>
          <w:rPr>
            <w:rFonts w:hint="eastAsia" w:asciiTheme="minorEastAsia" w:hAnsiTheme="minorEastAsia"/>
            <w:sz w:val="24"/>
            <w:szCs w:val="24"/>
            <w:lang w:val="en-US" w:eastAsia="zh-CN"/>
          </w:rPr>
          <w:t>都看不见了。</w:t>
        </w:r>
      </w:ins>
    </w:p>
    <w:p>
      <w:pPr>
        <w:spacing w:line="360" w:lineRule="auto"/>
        <w:rPr>
          <w:ins w:id="170" w:author="alan" w:date="2018-03-05T19:54:02Z"/>
          <w:rFonts w:hint="eastAsia" w:asciiTheme="minorEastAsia" w:hAnsiTheme="minorEastAsia"/>
          <w:sz w:val="24"/>
          <w:szCs w:val="24"/>
          <w:lang w:val="en-US" w:eastAsia="zh-CN"/>
        </w:rPr>
      </w:pPr>
      <w:r>
        <w:rPr>
          <w:rFonts w:hint="eastAsia" w:asciiTheme="minorEastAsia" w:hAnsiTheme="minorEastAsia"/>
          <w:sz w:val="24"/>
          <w:szCs w:val="24"/>
        </w:rPr>
        <w:tab/>
      </w:r>
      <w:r>
        <w:rPr>
          <w:rFonts w:hint="eastAsia" w:asciiTheme="minorEastAsia" w:hAnsiTheme="minorEastAsia"/>
          <w:sz w:val="24"/>
          <w:szCs w:val="24"/>
        </w:rPr>
        <w:t>除了上述利用“超低速”进行港口定位的方法外，我们还探讨了另一种被称为“坐标驻留”的方法。</w:t>
      </w:r>
      <w:ins w:id="171" w:author="alan" w:date="2018-03-05T19:53:52Z">
        <w:r>
          <w:rPr>
            <w:rFonts w:hint="eastAsia" w:asciiTheme="minorEastAsia" w:hAnsiTheme="minorEastAsia"/>
            <w:sz w:val="24"/>
            <w:szCs w:val="24"/>
            <w:lang w:val="en-US" w:eastAsia="zh-CN"/>
          </w:rPr>
          <w:t>什么</w:t>
        </w:r>
      </w:ins>
      <w:ins w:id="172" w:author="alan" w:date="2018-03-05T19:53:53Z">
        <w:r>
          <w:rPr>
            <w:rFonts w:hint="eastAsia" w:asciiTheme="minorEastAsia" w:hAnsiTheme="minorEastAsia"/>
            <w:sz w:val="24"/>
            <w:szCs w:val="24"/>
            <w:lang w:val="en-US" w:eastAsia="zh-CN"/>
          </w:rPr>
          <w:t>叫</w:t>
        </w:r>
      </w:ins>
      <w:ins w:id="173" w:author="alan" w:date="2018-03-05T19:53:56Z">
        <w:r>
          <w:rPr>
            <w:rFonts w:hint="eastAsia" w:asciiTheme="minorEastAsia" w:hAnsiTheme="minorEastAsia"/>
            <w:sz w:val="24"/>
            <w:szCs w:val="24"/>
            <w:lang w:val="en-US" w:eastAsia="zh-CN"/>
          </w:rPr>
          <w:t>还</w:t>
        </w:r>
      </w:ins>
      <w:ins w:id="174" w:author="alan" w:date="2018-03-05T19:54:00Z">
        <w:r>
          <w:rPr>
            <w:rFonts w:hint="eastAsia" w:asciiTheme="minorEastAsia" w:hAnsiTheme="minorEastAsia"/>
            <w:sz w:val="24"/>
            <w:szCs w:val="24"/>
            <w:lang w:val="en-US" w:eastAsia="zh-CN"/>
          </w:rPr>
          <w:t>探讨</w:t>
        </w:r>
      </w:ins>
      <w:ins w:id="175" w:author="alan" w:date="2018-03-05T19:54:01Z">
        <w:r>
          <w:rPr>
            <w:rFonts w:hint="eastAsia" w:asciiTheme="minorEastAsia" w:hAnsiTheme="minorEastAsia"/>
            <w:sz w:val="24"/>
            <w:szCs w:val="24"/>
            <w:lang w:val="en-US" w:eastAsia="zh-CN"/>
          </w:rPr>
          <w:t>呢</w:t>
        </w:r>
      </w:ins>
      <w:ins w:id="176" w:author="alan" w:date="2018-03-05T19:54:02Z">
        <w:r>
          <w:rPr>
            <w:rFonts w:hint="eastAsia" w:asciiTheme="minorEastAsia" w:hAnsiTheme="minorEastAsia"/>
            <w:sz w:val="24"/>
            <w:szCs w:val="24"/>
            <w:lang w:val="en-US" w:eastAsia="zh-CN"/>
          </w:rPr>
          <w:t>？</w:t>
        </w:r>
      </w:ins>
    </w:p>
    <w:p>
      <w:pPr>
        <w:spacing w:line="360" w:lineRule="auto"/>
        <w:rPr>
          <w:ins w:id="177" w:author="alan" w:date="2018-03-05T19:57:36Z"/>
          <w:rFonts w:hint="eastAsia" w:asciiTheme="minorEastAsia" w:hAnsiTheme="minorEastAsia"/>
          <w:sz w:val="24"/>
          <w:szCs w:val="24"/>
          <w:lang w:val="en-US" w:eastAsia="zh-CN"/>
        </w:rPr>
      </w:pPr>
      <w:ins w:id="178" w:author="alan" w:date="2018-03-05T19:54:06Z">
        <w:r>
          <w:rPr>
            <w:rFonts w:hint="eastAsia" w:asciiTheme="minorEastAsia" w:hAnsiTheme="minorEastAsia"/>
            <w:sz w:val="24"/>
            <w:szCs w:val="24"/>
            <w:lang w:val="en-US" w:eastAsia="zh-CN"/>
          </w:rPr>
          <w:t>应该这样</w:t>
        </w:r>
      </w:ins>
      <w:ins w:id="179" w:author="alan" w:date="2018-03-05T19:54:27Z">
        <w:r>
          <w:rPr>
            <w:rFonts w:hint="eastAsia" w:asciiTheme="minorEastAsia" w:hAnsiTheme="minorEastAsia"/>
            <w:sz w:val="24"/>
            <w:szCs w:val="24"/>
            <w:lang w:val="en-US" w:eastAsia="zh-CN"/>
          </w:rPr>
          <w:t>：</w:t>
        </w:r>
      </w:ins>
      <w:ins w:id="180" w:author="alan" w:date="2018-03-05T19:54:31Z">
        <w:r>
          <w:rPr>
            <w:rFonts w:hint="eastAsia" w:asciiTheme="minorEastAsia" w:hAnsiTheme="minorEastAsia"/>
            <w:sz w:val="24"/>
            <w:szCs w:val="24"/>
            <w:lang w:val="en-US" w:eastAsia="zh-CN"/>
          </w:rPr>
          <w:t>在本</w:t>
        </w:r>
      </w:ins>
      <w:ins w:id="181" w:author="alan" w:date="2018-03-05T19:54:37Z">
        <w:r>
          <w:rPr>
            <w:rFonts w:hint="eastAsia" w:asciiTheme="minorEastAsia" w:hAnsiTheme="minorEastAsia"/>
            <w:sz w:val="24"/>
            <w:szCs w:val="24"/>
            <w:lang w:val="en-US" w:eastAsia="zh-CN"/>
          </w:rPr>
          <w:t>节</w:t>
        </w:r>
      </w:ins>
      <w:ins w:id="182" w:author="alan" w:date="2018-03-05T19:54:38Z">
        <w:r>
          <w:rPr>
            <w:rFonts w:hint="eastAsia" w:asciiTheme="minorEastAsia" w:hAnsiTheme="minorEastAsia"/>
            <w:sz w:val="24"/>
            <w:szCs w:val="24"/>
            <w:lang w:val="en-US" w:eastAsia="zh-CN"/>
          </w:rPr>
          <w:t>开始</w:t>
        </w:r>
      </w:ins>
      <w:ins w:id="183" w:author="alan" w:date="2018-03-05T19:54:39Z">
        <w:r>
          <w:rPr>
            <w:rFonts w:hint="eastAsia" w:asciiTheme="minorEastAsia" w:hAnsiTheme="minorEastAsia"/>
            <w:sz w:val="24"/>
            <w:szCs w:val="24"/>
            <w:lang w:val="en-US" w:eastAsia="zh-CN"/>
          </w:rPr>
          <w:t>的</w:t>
        </w:r>
      </w:ins>
      <w:ins w:id="184" w:author="alan" w:date="2018-03-05T19:54:41Z">
        <w:r>
          <w:rPr>
            <w:rFonts w:hint="eastAsia" w:asciiTheme="minorEastAsia" w:hAnsiTheme="minorEastAsia"/>
            <w:sz w:val="24"/>
            <w:szCs w:val="24"/>
            <w:lang w:val="en-US" w:eastAsia="zh-CN"/>
          </w:rPr>
          <w:t>时候</w:t>
        </w:r>
      </w:ins>
      <w:ins w:id="185" w:author="alan" w:date="2018-03-05T19:54:42Z">
        <w:r>
          <w:rPr>
            <w:rFonts w:hint="eastAsia" w:asciiTheme="minorEastAsia" w:hAnsiTheme="minorEastAsia"/>
            <w:sz w:val="24"/>
            <w:szCs w:val="24"/>
            <w:lang w:val="en-US" w:eastAsia="zh-CN"/>
          </w:rPr>
          <w:t>，</w:t>
        </w:r>
      </w:ins>
      <w:ins w:id="186" w:author="alan" w:date="2018-03-05T19:54:46Z">
        <w:r>
          <w:rPr>
            <w:rFonts w:hint="eastAsia" w:asciiTheme="minorEastAsia" w:hAnsiTheme="minorEastAsia"/>
            <w:sz w:val="24"/>
            <w:szCs w:val="24"/>
            <w:lang w:val="en-US" w:eastAsia="zh-CN"/>
          </w:rPr>
          <w:t>先定义</w:t>
        </w:r>
      </w:ins>
      <w:ins w:id="187" w:author="alan" w:date="2018-03-05T19:54:52Z">
        <w:r>
          <w:rPr>
            <w:rFonts w:hint="eastAsia" w:asciiTheme="minorEastAsia" w:hAnsiTheme="minorEastAsia"/>
            <w:sz w:val="24"/>
            <w:szCs w:val="24"/>
            <w:lang w:val="en-US" w:eastAsia="zh-CN"/>
          </w:rPr>
          <w:t>港口</w:t>
        </w:r>
      </w:ins>
      <w:ins w:id="188" w:author="alan" w:date="2018-03-05T19:54:53Z">
        <w:r>
          <w:rPr>
            <w:rFonts w:hint="eastAsia" w:asciiTheme="minorEastAsia" w:hAnsiTheme="minorEastAsia"/>
            <w:sz w:val="24"/>
            <w:szCs w:val="24"/>
            <w:lang w:val="en-US" w:eastAsia="zh-CN"/>
          </w:rPr>
          <w:t>定位</w:t>
        </w:r>
      </w:ins>
      <w:ins w:id="189" w:author="alan" w:date="2018-03-05T19:54:54Z">
        <w:r>
          <w:rPr>
            <w:rFonts w:hint="eastAsia" w:asciiTheme="minorEastAsia" w:hAnsiTheme="minorEastAsia"/>
            <w:sz w:val="24"/>
            <w:szCs w:val="24"/>
            <w:lang w:val="en-US" w:eastAsia="zh-CN"/>
          </w:rPr>
          <w:t>的问题</w:t>
        </w:r>
      </w:ins>
      <w:ins w:id="190" w:author="alan" w:date="2018-03-05T19:54:56Z">
        <w:r>
          <w:rPr>
            <w:rFonts w:hint="eastAsia" w:asciiTheme="minorEastAsia" w:hAnsiTheme="minorEastAsia"/>
            <w:sz w:val="24"/>
            <w:szCs w:val="24"/>
            <w:lang w:val="en-US" w:eastAsia="zh-CN"/>
          </w:rPr>
          <w:t>。</w:t>
        </w:r>
      </w:ins>
      <w:ins w:id="191" w:author="alan" w:date="2018-03-05T19:54:58Z">
        <w:r>
          <w:rPr>
            <w:rFonts w:hint="eastAsia" w:asciiTheme="minorEastAsia" w:hAnsiTheme="minorEastAsia"/>
            <w:sz w:val="24"/>
            <w:szCs w:val="24"/>
            <w:lang w:val="en-US" w:eastAsia="zh-CN"/>
          </w:rPr>
          <w:t>然后</w:t>
        </w:r>
      </w:ins>
      <w:ins w:id="192" w:author="alan" w:date="2018-03-05T19:54:59Z">
        <w:r>
          <w:rPr>
            <w:rFonts w:hint="eastAsia" w:asciiTheme="minorEastAsia" w:hAnsiTheme="minorEastAsia"/>
            <w:sz w:val="24"/>
            <w:szCs w:val="24"/>
            <w:lang w:val="en-US" w:eastAsia="zh-CN"/>
          </w:rPr>
          <w:t>，</w:t>
        </w:r>
      </w:ins>
      <w:ins w:id="193" w:author="alan" w:date="2018-03-05T19:54:11Z">
        <w:r>
          <w:rPr>
            <w:rFonts w:hint="eastAsia" w:asciiTheme="minorEastAsia" w:hAnsiTheme="minorEastAsia"/>
            <w:sz w:val="24"/>
            <w:szCs w:val="24"/>
            <w:lang w:val="en-US" w:eastAsia="zh-CN"/>
          </w:rPr>
          <w:t>针对</w:t>
        </w:r>
      </w:ins>
      <w:ins w:id="194" w:author="alan" w:date="2018-03-05T19:54:16Z">
        <w:r>
          <w:rPr>
            <w:rFonts w:hint="eastAsia" w:asciiTheme="minorEastAsia" w:hAnsiTheme="minorEastAsia"/>
            <w:sz w:val="24"/>
            <w:szCs w:val="24"/>
            <w:lang w:val="en-US" w:eastAsia="zh-CN"/>
          </w:rPr>
          <w:t>港口定位的</w:t>
        </w:r>
      </w:ins>
      <w:ins w:id="195" w:author="alan" w:date="2018-03-05T19:54:17Z">
        <w:r>
          <w:rPr>
            <w:rFonts w:hint="eastAsia" w:asciiTheme="minorEastAsia" w:hAnsiTheme="minorEastAsia"/>
            <w:sz w:val="24"/>
            <w:szCs w:val="24"/>
            <w:lang w:val="en-US" w:eastAsia="zh-CN"/>
          </w:rPr>
          <w:t>问题</w:t>
        </w:r>
      </w:ins>
      <w:ins w:id="196" w:author="alan" w:date="2018-03-05T19:54:18Z">
        <w:r>
          <w:rPr>
            <w:rFonts w:hint="eastAsia" w:asciiTheme="minorEastAsia" w:hAnsiTheme="minorEastAsia"/>
            <w:sz w:val="24"/>
            <w:szCs w:val="24"/>
            <w:lang w:val="en-US" w:eastAsia="zh-CN"/>
          </w:rPr>
          <w:t>，</w:t>
        </w:r>
      </w:ins>
      <w:ins w:id="197" w:author="alan" w:date="2018-03-05T19:55:37Z">
        <w:r>
          <w:rPr>
            <w:rFonts w:hint="eastAsia" w:asciiTheme="minorEastAsia" w:hAnsiTheme="minorEastAsia"/>
            <w:sz w:val="24"/>
            <w:szCs w:val="24"/>
            <w:lang w:val="en-US" w:eastAsia="zh-CN"/>
          </w:rPr>
          <w:t>本文</w:t>
        </w:r>
      </w:ins>
      <w:ins w:id="198" w:author="alan" w:date="2018-03-05T19:55:38Z">
        <w:r>
          <w:rPr>
            <w:rFonts w:hint="eastAsia" w:asciiTheme="minorEastAsia" w:hAnsiTheme="minorEastAsia"/>
            <w:sz w:val="24"/>
            <w:szCs w:val="24"/>
            <w:lang w:val="en-US" w:eastAsia="zh-CN"/>
          </w:rPr>
          <w:t>使用</w:t>
        </w:r>
      </w:ins>
      <w:ins w:id="199" w:author="alan" w:date="2018-03-05T19:55:39Z">
        <w:r>
          <w:rPr>
            <w:rFonts w:hint="eastAsia" w:asciiTheme="minorEastAsia" w:hAnsiTheme="minorEastAsia"/>
            <w:sz w:val="24"/>
            <w:szCs w:val="24"/>
            <w:lang w:val="en-US" w:eastAsia="zh-CN"/>
          </w:rPr>
          <w:t>了</w:t>
        </w:r>
      </w:ins>
      <w:ins w:id="200" w:author="alan" w:date="2018-03-05T19:55:41Z">
        <w:r>
          <w:rPr>
            <w:rFonts w:hint="eastAsia" w:asciiTheme="minorEastAsia" w:hAnsiTheme="minorEastAsia"/>
            <w:sz w:val="24"/>
            <w:szCs w:val="24"/>
            <w:lang w:val="en-US" w:eastAsia="zh-CN"/>
          </w:rPr>
          <w:t>两种</w:t>
        </w:r>
      </w:ins>
      <w:ins w:id="201" w:author="alan" w:date="2018-03-05T19:55:42Z">
        <w:r>
          <w:rPr>
            <w:rFonts w:hint="eastAsia" w:asciiTheme="minorEastAsia" w:hAnsiTheme="minorEastAsia"/>
            <w:sz w:val="24"/>
            <w:szCs w:val="24"/>
            <w:lang w:val="en-US" w:eastAsia="zh-CN"/>
          </w:rPr>
          <w:t>方法</w:t>
        </w:r>
      </w:ins>
      <w:ins w:id="202" w:author="alan" w:date="2018-03-05T19:55:49Z">
        <w:r>
          <w:rPr>
            <w:rFonts w:hint="eastAsia" w:asciiTheme="minorEastAsia" w:hAnsiTheme="minorEastAsia"/>
            <w:sz w:val="24"/>
            <w:szCs w:val="24"/>
            <w:lang w:val="en-US" w:eastAsia="zh-CN"/>
          </w:rPr>
          <w:t>，</w:t>
        </w:r>
      </w:ins>
      <w:ins w:id="203" w:author="alan" w:date="2018-03-05T19:55:50Z">
        <w:r>
          <w:rPr>
            <w:rFonts w:hint="eastAsia" w:asciiTheme="minorEastAsia" w:hAnsiTheme="minorEastAsia"/>
            <w:sz w:val="24"/>
            <w:szCs w:val="24"/>
            <w:lang w:val="en-US" w:eastAsia="zh-CN"/>
          </w:rPr>
          <w:t>并</w:t>
        </w:r>
      </w:ins>
      <w:ins w:id="204" w:author="alan" w:date="2018-03-05T19:55:59Z">
        <w:r>
          <w:rPr>
            <w:rFonts w:hint="eastAsia" w:asciiTheme="minorEastAsia" w:hAnsiTheme="minorEastAsia"/>
            <w:sz w:val="24"/>
            <w:szCs w:val="24"/>
            <w:lang w:val="en-US" w:eastAsia="zh-CN"/>
          </w:rPr>
          <w:t>对</w:t>
        </w:r>
      </w:ins>
      <w:ins w:id="205" w:author="alan" w:date="2018-03-05T19:56:00Z">
        <w:r>
          <w:rPr>
            <w:rFonts w:hint="eastAsia" w:asciiTheme="minorEastAsia" w:hAnsiTheme="minorEastAsia"/>
            <w:sz w:val="24"/>
            <w:szCs w:val="24"/>
            <w:lang w:val="en-US" w:eastAsia="zh-CN"/>
          </w:rPr>
          <w:t>结果</w:t>
        </w:r>
      </w:ins>
      <w:ins w:id="206" w:author="alan" w:date="2018-03-05T19:56:02Z">
        <w:r>
          <w:rPr>
            <w:rFonts w:hint="eastAsia" w:asciiTheme="minorEastAsia" w:hAnsiTheme="minorEastAsia"/>
            <w:sz w:val="24"/>
            <w:szCs w:val="24"/>
            <w:lang w:val="en-US" w:eastAsia="zh-CN"/>
          </w:rPr>
          <w:t>进行</w:t>
        </w:r>
      </w:ins>
      <w:ins w:id="207" w:author="alan" w:date="2018-03-05T19:56:03Z">
        <w:r>
          <w:rPr>
            <w:rFonts w:hint="eastAsia" w:asciiTheme="minorEastAsia" w:hAnsiTheme="minorEastAsia"/>
            <w:sz w:val="24"/>
            <w:szCs w:val="24"/>
            <w:lang w:val="en-US" w:eastAsia="zh-CN"/>
          </w:rPr>
          <w:t>比较</w:t>
        </w:r>
      </w:ins>
      <w:ins w:id="208" w:author="alan" w:date="2018-03-05T19:56:04Z">
        <w:r>
          <w:rPr>
            <w:rFonts w:hint="eastAsia" w:asciiTheme="minorEastAsia" w:hAnsiTheme="minorEastAsia"/>
            <w:sz w:val="24"/>
            <w:szCs w:val="24"/>
            <w:lang w:val="en-US" w:eastAsia="zh-CN"/>
          </w:rPr>
          <w:t>。</w:t>
        </w:r>
      </w:ins>
      <w:ins w:id="209" w:author="alan" w:date="2018-03-05T19:56:09Z">
        <w:r>
          <w:rPr>
            <w:rFonts w:hint="eastAsia" w:asciiTheme="minorEastAsia" w:hAnsiTheme="minorEastAsia"/>
            <w:sz w:val="24"/>
            <w:szCs w:val="24"/>
            <w:lang w:val="en-US" w:eastAsia="zh-CN"/>
          </w:rPr>
          <w:t>接着，</w:t>
        </w:r>
      </w:ins>
      <w:ins w:id="210" w:author="alan" w:date="2018-03-05T19:56:16Z">
        <w:r>
          <w:rPr>
            <w:rFonts w:hint="eastAsia" w:asciiTheme="minorEastAsia" w:hAnsiTheme="minorEastAsia"/>
            <w:sz w:val="24"/>
            <w:szCs w:val="24"/>
            <w:lang w:val="en-US" w:eastAsia="zh-CN"/>
          </w:rPr>
          <w:t>下面</w:t>
        </w:r>
      </w:ins>
      <w:ins w:id="211" w:author="alan" w:date="2018-03-05T19:56:17Z">
        <w:r>
          <w:rPr>
            <w:rFonts w:hint="eastAsia" w:asciiTheme="minorEastAsia" w:hAnsiTheme="minorEastAsia"/>
            <w:sz w:val="24"/>
            <w:szCs w:val="24"/>
            <w:lang w:val="en-US" w:eastAsia="zh-CN"/>
          </w:rPr>
          <w:t>的</w:t>
        </w:r>
      </w:ins>
      <w:ins w:id="212" w:author="alan" w:date="2018-03-05T19:56:18Z">
        <w:r>
          <w:rPr>
            <w:rFonts w:hint="eastAsia" w:asciiTheme="minorEastAsia" w:hAnsiTheme="minorEastAsia"/>
            <w:sz w:val="24"/>
            <w:szCs w:val="24"/>
            <w:lang w:val="en-US" w:eastAsia="zh-CN"/>
          </w:rPr>
          <w:t>段落</w:t>
        </w:r>
      </w:ins>
      <w:ins w:id="213" w:author="alan" w:date="2018-03-05T19:57:10Z">
        <w:r>
          <w:rPr>
            <w:rFonts w:hint="eastAsia" w:asciiTheme="minorEastAsia" w:hAnsiTheme="minorEastAsia"/>
            <w:sz w:val="24"/>
            <w:szCs w:val="24"/>
            <w:lang w:val="en-US" w:eastAsia="zh-CN"/>
          </w:rPr>
          <w:t>用</w:t>
        </w:r>
      </w:ins>
      <w:ins w:id="214" w:author="alan" w:date="2018-03-05T19:57:14Z">
        <w:r>
          <w:rPr>
            <w:rFonts w:hint="eastAsia" w:asciiTheme="minorEastAsia" w:hAnsiTheme="minorEastAsia"/>
            <w:sz w:val="24"/>
            <w:szCs w:val="24"/>
            <w:lang w:val="en-US" w:eastAsia="zh-CN"/>
          </w:rPr>
          <w:t>数字</w:t>
        </w:r>
      </w:ins>
      <w:ins w:id="215" w:author="alan" w:date="2018-03-05T19:57:16Z">
        <w:r>
          <w:rPr>
            <w:rFonts w:hint="eastAsia" w:asciiTheme="minorEastAsia" w:hAnsiTheme="minorEastAsia"/>
            <w:sz w:val="24"/>
            <w:szCs w:val="24"/>
            <w:lang w:val="en-US" w:eastAsia="zh-CN"/>
          </w:rPr>
          <w:t>标号</w:t>
        </w:r>
      </w:ins>
      <w:ins w:id="216" w:author="alan" w:date="2018-03-05T19:56:21Z">
        <w:r>
          <w:rPr>
            <w:rFonts w:hint="eastAsia" w:asciiTheme="minorEastAsia" w:hAnsiTheme="minorEastAsia"/>
            <w:sz w:val="24"/>
            <w:szCs w:val="24"/>
            <w:lang w:val="en-US" w:eastAsia="zh-CN"/>
          </w:rPr>
          <w:t>（1）</w:t>
        </w:r>
      </w:ins>
      <w:ins w:id="217" w:author="alan" w:date="2018-03-05T19:56:50Z">
        <w:r>
          <w:rPr>
            <w:rFonts w:hint="eastAsia" w:asciiTheme="minorEastAsia" w:hAnsiTheme="minorEastAsia"/>
            <w:sz w:val="24"/>
            <w:szCs w:val="24"/>
            <w:lang w:val="en-US" w:eastAsia="zh-CN"/>
          </w:rPr>
          <w:t>低速</w:t>
        </w:r>
      </w:ins>
      <w:ins w:id="218" w:author="alan" w:date="2018-03-05T19:56:51Z">
        <w:r>
          <w:rPr>
            <w:rFonts w:hint="eastAsia" w:asciiTheme="minorEastAsia" w:hAnsiTheme="minorEastAsia"/>
            <w:sz w:val="24"/>
            <w:szCs w:val="24"/>
            <w:lang w:val="en-US" w:eastAsia="zh-CN"/>
          </w:rPr>
          <w:t>法</w:t>
        </w:r>
      </w:ins>
      <w:ins w:id="219" w:author="alan" w:date="2018-03-05T19:56:22Z">
        <w:r>
          <w:rPr>
            <w:rFonts w:hint="eastAsia" w:asciiTheme="minorEastAsia" w:hAnsiTheme="minorEastAsia"/>
            <w:sz w:val="24"/>
            <w:szCs w:val="24"/>
            <w:lang w:val="en-US" w:eastAsia="zh-CN"/>
          </w:rPr>
          <w:t>（</w:t>
        </w:r>
      </w:ins>
      <w:ins w:id="220" w:author="alan" w:date="2018-03-05T19:56:23Z">
        <w:r>
          <w:rPr>
            <w:rFonts w:hint="eastAsia" w:asciiTheme="minorEastAsia" w:hAnsiTheme="minorEastAsia"/>
            <w:sz w:val="24"/>
            <w:szCs w:val="24"/>
            <w:lang w:val="en-US" w:eastAsia="zh-CN"/>
          </w:rPr>
          <w:t>2）</w:t>
        </w:r>
      </w:ins>
      <w:ins w:id="221" w:author="alan" w:date="2018-03-05T19:56:58Z">
        <w:r>
          <w:rPr>
            <w:rFonts w:hint="eastAsia" w:asciiTheme="minorEastAsia" w:hAnsiTheme="minorEastAsia"/>
            <w:sz w:val="24"/>
            <w:szCs w:val="24"/>
            <w:lang w:val="en-US" w:eastAsia="zh-CN"/>
          </w:rPr>
          <w:t>坐标</w:t>
        </w:r>
      </w:ins>
      <w:ins w:id="222" w:author="alan" w:date="2018-03-05T19:57:00Z">
        <w:r>
          <w:rPr>
            <w:rFonts w:hint="eastAsia" w:asciiTheme="minorEastAsia" w:hAnsiTheme="minorEastAsia"/>
            <w:sz w:val="24"/>
            <w:szCs w:val="24"/>
            <w:lang w:val="en-US" w:eastAsia="zh-CN"/>
          </w:rPr>
          <w:t>驻留</w:t>
        </w:r>
      </w:ins>
      <w:ins w:id="223" w:author="alan" w:date="2018-03-05T19:57:03Z">
        <w:r>
          <w:rPr>
            <w:rFonts w:hint="eastAsia" w:asciiTheme="minorEastAsia" w:hAnsiTheme="minorEastAsia"/>
            <w:sz w:val="24"/>
            <w:szCs w:val="24"/>
            <w:lang w:val="en-US" w:eastAsia="zh-CN"/>
          </w:rPr>
          <w:t>法。</w:t>
        </w:r>
      </w:ins>
      <w:ins w:id="224" w:author="alan" w:date="2018-03-05T19:57:23Z">
        <w:r>
          <w:rPr>
            <w:rFonts w:hint="eastAsia" w:asciiTheme="minorEastAsia" w:hAnsiTheme="minorEastAsia"/>
            <w:sz w:val="24"/>
            <w:szCs w:val="24"/>
            <w:lang w:val="en-US" w:eastAsia="zh-CN"/>
          </w:rPr>
          <w:t>最后</w:t>
        </w:r>
      </w:ins>
      <w:ins w:id="225" w:author="alan" w:date="2018-03-05T19:57:24Z">
        <w:r>
          <w:rPr>
            <w:rFonts w:hint="eastAsia" w:asciiTheme="minorEastAsia" w:hAnsiTheme="minorEastAsia"/>
            <w:sz w:val="24"/>
            <w:szCs w:val="24"/>
            <w:lang w:val="en-US" w:eastAsia="zh-CN"/>
          </w:rPr>
          <w:t>对于</w:t>
        </w:r>
      </w:ins>
      <w:ins w:id="226" w:author="alan" w:date="2018-03-05T19:57:31Z">
        <w:r>
          <w:rPr>
            <w:rFonts w:hint="eastAsia" w:asciiTheme="minorEastAsia" w:hAnsiTheme="minorEastAsia"/>
            <w:sz w:val="24"/>
            <w:szCs w:val="24"/>
            <w:lang w:val="en-US" w:eastAsia="zh-CN"/>
          </w:rPr>
          <w:t>两种</w:t>
        </w:r>
      </w:ins>
      <w:ins w:id="227" w:author="alan" w:date="2018-03-05T19:57:32Z">
        <w:r>
          <w:rPr>
            <w:rFonts w:hint="eastAsia" w:asciiTheme="minorEastAsia" w:hAnsiTheme="minorEastAsia"/>
            <w:sz w:val="24"/>
            <w:szCs w:val="24"/>
            <w:lang w:val="en-US" w:eastAsia="zh-CN"/>
          </w:rPr>
          <w:t>方法</w:t>
        </w:r>
      </w:ins>
      <w:ins w:id="228" w:author="alan" w:date="2018-03-05T19:57:34Z">
        <w:r>
          <w:rPr>
            <w:rFonts w:hint="eastAsia" w:asciiTheme="minorEastAsia" w:hAnsiTheme="minorEastAsia"/>
            <w:sz w:val="24"/>
            <w:szCs w:val="24"/>
            <w:lang w:val="en-US" w:eastAsia="zh-CN"/>
          </w:rPr>
          <w:t>进行</w:t>
        </w:r>
      </w:ins>
      <w:ins w:id="229" w:author="alan" w:date="2018-03-05T19:57:35Z">
        <w:r>
          <w:rPr>
            <w:rFonts w:hint="eastAsia" w:asciiTheme="minorEastAsia" w:hAnsiTheme="minorEastAsia"/>
            <w:sz w:val="24"/>
            <w:szCs w:val="24"/>
            <w:lang w:val="en-US" w:eastAsia="zh-CN"/>
          </w:rPr>
          <w:t>比较。</w:t>
        </w:r>
      </w:ins>
    </w:p>
    <w:p>
      <w:pPr>
        <w:spacing w:line="360" w:lineRule="auto"/>
        <w:rPr>
          <w:ins w:id="230" w:author="alan" w:date="2018-03-05T19:58:19Z"/>
          <w:rFonts w:hint="eastAsia" w:asciiTheme="minorEastAsia" w:hAnsiTheme="minorEastAsia"/>
          <w:sz w:val="24"/>
          <w:szCs w:val="24"/>
          <w:lang w:val="en-US" w:eastAsia="zh-CN"/>
        </w:rPr>
      </w:pPr>
      <w:ins w:id="231" w:author="alan" w:date="2018-03-05T19:58:07Z">
        <w:r>
          <w:rPr>
            <w:rFonts w:hint="eastAsia" w:asciiTheme="minorEastAsia" w:hAnsiTheme="minorEastAsia"/>
            <w:sz w:val="24"/>
            <w:szCs w:val="24"/>
            <w:lang w:val="en-US" w:eastAsia="zh-CN"/>
          </w:rPr>
          <w:t>后面</w:t>
        </w:r>
      </w:ins>
      <w:ins w:id="232" w:author="alan" w:date="2018-03-05T19:58:08Z">
        <w:r>
          <w:rPr>
            <w:rFonts w:hint="eastAsia" w:asciiTheme="minorEastAsia" w:hAnsiTheme="minorEastAsia"/>
            <w:sz w:val="24"/>
            <w:szCs w:val="24"/>
            <w:lang w:val="en-US" w:eastAsia="zh-CN"/>
          </w:rPr>
          <w:t>每个</w:t>
        </w:r>
      </w:ins>
      <w:ins w:id="233" w:author="alan" w:date="2018-03-05T19:58:10Z">
        <w:r>
          <w:rPr>
            <w:rFonts w:hint="eastAsia" w:asciiTheme="minorEastAsia" w:hAnsiTheme="minorEastAsia"/>
            <w:sz w:val="24"/>
            <w:szCs w:val="24"/>
            <w:lang w:val="en-US" w:eastAsia="zh-CN"/>
          </w:rPr>
          <w:t>章节</w:t>
        </w:r>
      </w:ins>
      <w:ins w:id="234" w:author="alan" w:date="2018-03-05T19:58:12Z">
        <w:r>
          <w:rPr>
            <w:rFonts w:hint="eastAsia" w:asciiTheme="minorEastAsia" w:hAnsiTheme="minorEastAsia"/>
            <w:sz w:val="24"/>
            <w:szCs w:val="24"/>
            <w:lang w:val="en-US" w:eastAsia="zh-CN"/>
          </w:rPr>
          <w:t>都照</w:t>
        </w:r>
      </w:ins>
      <w:ins w:id="235" w:author="alan" w:date="2018-03-05T19:58:13Z">
        <w:r>
          <w:rPr>
            <w:rFonts w:hint="eastAsia" w:asciiTheme="minorEastAsia" w:hAnsiTheme="minorEastAsia"/>
            <w:sz w:val="24"/>
            <w:szCs w:val="24"/>
            <w:lang w:val="en-US" w:eastAsia="zh-CN"/>
          </w:rPr>
          <w:t>这个</w:t>
        </w:r>
      </w:ins>
      <w:ins w:id="236" w:author="alan" w:date="2018-03-05T19:58:14Z">
        <w:r>
          <w:rPr>
            <w:rFonts w:hint="eastAsia" w:asciiTheme="minorEastAsia" w:hAnsiTheme="minorEastAsia"/>
            <w:sz w:val="24"/>
            <w:szCs w:val="24"/>
            <w:lang w:val="en-US" w:eastAsia="zh-CN"/>
          </w:rPr>
          <w:t>思路</w:t>
        </w:r>
      </w:ins>
      <w:ins w:id="237" w:author="alan" w:date="2018-03-05T19:58:15Z">
        <w:r>
          <w:rPr>
            <w:rFonts w:hint="eastAsia" w:asciiTheme="minorEastAsia" w:hAnsiTheme="minorEastAsia"/>
            <w:sz w:val="24"/>
            <w:szCs w:val="24"/>
            <w:lang w:val="en-US" w:eastAsia="zh-CN"/>
          </w:rPr>
          <w:t>改一下</w:t>
        </w:r>
      </w:ins>
      <w:ins w:id="238" w:author="alan" w:date="2018-03-05T19:58:16Z">
        <w:r>
          <w:rPr>
            <w:rFonts w:hint="eastAsia" w:asciiTheme="minorEastAsia" w:hAnsiTheme="minorEastAsia"/>
            <w:sz w:val="24"/>
            <w:szCs w:val="24"/>
            <w:lang w:val="en-US" w:eastAsia="zh-CN"/>
          </w:rPr>
          <w:t>。</w:t>
        </w:r>
      </w:ins>
    </w:p>
    <w:p>
      <w:pPr>
        <w:spacing w:line="360" w:lineRule="auto"/>
        <w:rPr>
          <w:rFonts w:hint="eastAsia" w:asciiTheme="minorEastAsia" w:hAnsiTheme="minorEastAsia"/>
          <w:sz w:val="24"/>
          <w:szCs w:val="24"/>
          <w:lang w:val="en-US" w:eastAsia="zh-CN"/>
        </w:rPr>
      </w:pPr>
      <w:ins w:id="239" w:author="alan" w:date="2018-03-05T19:58:21Z">
        <w:r>
          <w:rPr>
            <w:rFonts w:hint="eastAsia" w:asciiTheme="minorEastAsia" w:hAnsiTheme="minorEastAsia"/>
            <w:sz w:val="24"/>
            <w:szCs w:val="24"/>
            <w:lang w:val="en-US" w:eastAsia="zh-CN"/>
          </w:rPr>
          <w:t>每个</w:t>
        </w:r>
      </w:ins>
      <w:ins w:id="240" w:author="alan" w:date="2018-03-05T19:58:22Z">
        <w:r>
          <w:rPr>
            <w:rFonts w:hint="eastAsia" w:asciiTheme="minorEastAsia" w:hAnsiTheme="minorEastAsia"/>
            <w:sz w:val="24"/>
            <w:szCs w:val="24"/>
            <w:lang w:val="en-US" w:eastAsia="zh-CN"/>
          </w:rPr>
          <w:t>章节</w:t>
        </w:r>
      </w:ins>
      <w:ins w:id="241" w:author="alan" w:date="2018-03-05T19:58:24Z">
        <w:r>
          <w:rPr>
            <w:rFonts w:hint="eastAsia" w:asciiTheme="minorEastAsia" w:hAnsiTheme="minorEastAsia"/>
            <w:sz w:val="24"/>
            <w:szCs w:val="24"/>
            <w:lang w:val="en-US" w:eastAsia="zh-CN"/>
          </w:rPr>
          <w:t>加上</w:t>
        </w:r>
      </w:ins>
      <w:ins w:id="242" w:author="alan" w:date="2018-03-05T19:58:25Z">
        <w:r>
          <w:rPr>
            <w:rFonts w:hint="eastAsia" w:asciiTheme="minorEastAsia" w:hAnsiTheme="minorEastAsia"/>
            <w:sz w:val="24"/>
            <w:szCs w:val="24"/>
            <w:lang w:val="en-US" w:eastAsia="zh-CN"/>
          </w:rPr>
          <w:t>数字</w:t>
        </w:r>
      </w:ins>
      <w:ins w:id="243" w:author="alan" w:date="2018-03-05T19:58:26Z">
        <w:r>
          <w:rPr>
            <w:rFonts w:hint="eastAsia" w:asciiTheme="minorEastAsia" w:hAnsiTheme="minorEastAsia"/>
            <w:sz w:val="24"/>
            <w:szCs w:val="24"/>
            <w:lang w:val="en-US" w:eastAsia="zh-CN"/>
          </w:rPr>
          <w:t>序号</w:t>
        </w:r>
      </w:ins>
      <w:ins w:id="244" w:author="alan" w:date="2018-03-05T19:58:27Z">
        <w:r>
          <w:rPr>
            <w:rFonts w:hint="eastAsia" w:asciiTheme="minorEastAsia" w:hAnsiTheme="minorEastAsia"/>
            <w:sz w:val="24"/>
            <w:szCs w:val="24"/>
            <w:lang w:val="en-US" w:eastAsia="zh-CN"/>
          </w:rPr>
          <w:t>。</w:t>
        </w:r>
      </w:ins>
      <w:ins w:id="245" w:author="alan" w:date="2018-03-05T19:58:28Z">
        <w:r>
          <w:rPr>
            <w:rFonts w:hint="eastAsia" w:asciiTheme="minorEastAsia" w:hAnsiTheme="minorEastAsia"/>
            <w:sz w:val="24"/>
            <w:szCs w:val="24"/>
            <w:lang w:val="en-US" w:eastAsia="zh-CN"/>
          </w:rPr>
          <w:t>你不加</w:t>
        </w:r>
      </w:ins>
      <w:ins w:id="246" w:author="alan" w:date="2018-03-05T19:58:29Z">
        <w:r>
          <w:rPr>
            <w:rFonts w:hint="eastAsia" w:asciiTheme="minorEastAsia" w:hAnsiTheme="minorEastAsia"/>
            <w:sz w:val="24"/>
            <w:szCs w:val="24"/>
            <w:lang w:val="en-US" w:eastAsia="zh-CN"/>
          </w:rPr>
          <w:t>，</w:t>
        </w:r>
      </w:ins>
      <w:ins w:id="247" w:author="alan" w:date="2018-03-05T19:58:32Z">
        <w:r>
          <w:rPr>
            <w:rFonts w:hint="eastAsia" w:asciiTheme="minorEastAsia" w:hAnsiTheme="minorEastAsia"/>
            <w:sz w:val="24"/>
            <w:szCs w:val="24"/>
            <w:lang w:val="en-US" w:eastAsia="zh-CN"/>
          </w:rPr>
          <w:t>我看不出</w:t>
        </w:r>
      </w:ins>
      <w:ins w:id="248" w:author="alan" w:date="2018-03-05T19:58:35Z">
        <w:r>
          <w:rPr>
            <w:rFonts w:hint="eastAsia" w:asciiTheme="minorEastAsia" w:hAnsiTheme="minorEastAsia"/>
            <w:sz w:val="24"/>
            <w:szCs w:val="24"/>
            <w:lang w:val="en-US" w:eastAsia="zh-CN"/>
          </w:rPr>
          <w:t>章节</w:t>
        </w:r>
      </w:ins>
      <w:ins w:id="249" w:author="alan" w:date="2018-03-05T19:58:37Z">
        <w:r>
          <w:rPr>
            <w:rFonts w:hint="eastAsia" w:asciiTheme="minorEastAsia" w:hAnsiTheme="minorEastAsia"/>
            <w:sz w:val="24"/>
            <w:szCs w:val="24"/>
            <w:lang w:val="en-US" w:eastAsia="zh-CN"/>
          </w:rPr>
          <w:t>间的</w:t>
        </w:r>
      </w:ins>
      <w:ins w:id="250" w:author="alan" w:date="2018-03-05T19:58:38Z">
        <w:r>
          <w:rPr>
            <w:rFonts w:hint="eastAsia" w:asciiTheme="minorEastAsia" w:hAnsiTheme="minorEastAsia"/>
            <w:sz w:val="24"/>
            <w:szCs w:val="24"/>
            <w:lang w:val="en-US" w:eastAsia="zh-CN"/>
          </w:rPr>
          <w:t>关系。</w:t>
        </w:r>
      </w:ins>
      <w:bookmarkStart w:id="13" w:name="_GoBack"/>
      <w:bookmarkEnd w:id="13"/>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相邻两条记录的经纬度坐标值相同，表明船舶近似静止。一方面，海上风浪对渔船影响比港口大，这一现象在港口发生的概率远大于海上，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4326890" cy="3242945"/>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4"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355191" cy="3264444"/>
                    </a:xfrm>
                    <a:prstGeom prst="rect">
                      <a:avLst/>
                    </a:prstGeom>
                    <a:noFill/>
                    <a:ln>
                      <a:noFill/>
                    </a:ln>
                    <a:effectLst/>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图2-7</w:t>
      </w:r>
      <w:r>
        <w:rPr>
          <w:rFonts w:asciiTheme="minorEastAsia" w:hAnsiTheme="minorEastAsia"/>
          <w:sz w:val="24"/>
          <w:szCs w:val="24"/>
        </w:rPr>
        <w:t xml:space="preserve"> </w:t>
      </w:r>
      <w:r>
        <w:rPr>
          <w:rFonts w:hint="eastAsia" w:asciiTheme="minorEastAsia" w:hAnsiTheme="minorEastAsia"/>
          <w:sz w:val="24"/>
          <w:szCs w:val="24"/>
        </w:rPr>
        <w:t>某艘渔船“坐标驻留”的统计结果</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对于某艘渔船数据进行分析，共存在48次“坐标驻留”情况，其中港口38次，如图2-7红点所示。同样通过网格法，设置阈值判断港口。这里，网格大小影响着港口判断的经度，定义为</w:t>
      </w:r>
      <w:r>
        <w:rPr>
          <w:rFonts w:asciiTheme="minorEastAsia" w:hAnsiTheme="minorEastAsia"/>
          <w:sz w:val="24"/>
          <w:szCs w:val="24"/>
        </w:rPr>
        <w:t>1</w:t>
      </w:r>
      <w:r>
        <w:rPr>
          <w:rFonts w:hint="eastAsia" w:asciiTheme="minorEastAsia" w:hAnsiTheme="minorEastAsia"/>
          <w:sz w:val="24"/>
          <w:szCs w:val="24"/>
        </w:rPr>
        <w:t>′经度</w:t>
      </w:r>
      <w:r>
        <w:rPr>
          <w:rFonts w:asciiTheme="minorEastAsia" w:hAnsiTheme="minorEastAsia"/>
          <w:sz w:val="24"/>
          <w:szCs w:val="24"/>
        </w:rPr>
        <w:t>×1</w:t>
      </w:r>
      <w:r>
        <w:rPr>
          <w:rFonts w:hint="eastAsia" w:asciiTheme="minorEastAsia" w:hAnsiTheme="minorEastAsia"/>
          <w:sz w:val="24"/>
          <w:szCs w:val="24"/>
        </w:rPr>
        <w:t>′纬度</w:t>
      </w:r>
      <w:r>
        <w:rPr>
          <w:rFonts w:asciiTheme="minorEastAsia" w:hAnsiTheme="minorEastAsia"/>
          <w:sz w:val="24"/>
          <w:szCs w:val="24"/>
        </w:rPr>
        <w:t>，</w:t>
      </w:r>
      <w:r>
        <w:rPr>
          <w:rFonts w:hint="eastAsia" w:asciiTheme="minorEastAsia" w:hAnsiTheme="minorEastAsia"/>
          <w:sz w:val="24"/>
          <w:szCs w:val="24"/>
        </w:rPr>
        <w:t>相当于1平方海里。这种方法对于港口较少的渔船轨迹数据判断较为准确，但是对于停靠港口较多的渔船轨迹，只能判断出个别主要港口。</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上述介绍了两种仅根据经纬度信息进行港口定位的方法。虽然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实现港口定位，但计算复杂度和时间开销相比较而言过大，不再分析。</w:t>
      </w:r>
    </w:p>
    <w:p>
      <w:pPr>
        <w:pStyle w:val="3"/>
      </w:pPr>
      <w:bookmarkStart w:id="8" w:name="_Toc507945809"/>
      <w:r>
        <w:rPr>
          <w:rFonts w:hint="eastAsia"/>
        </w:rPr>
        <w:t>航次划分</w:t>
      </w:r>
      <w:bookmarkEnd w:id="8"/>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假设港口信息表有n个港口坐标，渔船数据m条记录，通过标记每条记录的在港状态的方法需要一一进行比较，共需计算n*m次才能完成该艘船的航次划分。这其中包含了大量的冗余计算，而且随着原始数据量的增加，n和m都会增大，时间开销呈指数增长。借助于利用空间优化时间的思路，我们引入一个01矩阵解决这个问题。首先，矩阵初始清零，将港口信息坐标按照映射关系f投影到矩阵上，对应矩阵元素置1；其次，轨迹数据中的每条记录通过同样的映射关系f进行查询，元素为1则为在港状态，为0则为离港状态，流程如图2-8所示：</w:t>
      </w:r>
    </w:p>
    <w:p>
      <w:pPr>
        <w:spacing w:line="360" w:lineRule="auto"/>
        <w:rPr>
          <w:rFonts w:asciiTheme="minorEastAsia" w:hAnsiTheme="minorEastAsia"/>
          <w:sz w:val="24"/>
          <w:szCs w:val="24"/>
        </w:rPr>
      </w:pPr>
      <w:r>
        <w:rPr>
          <w:rFonts w:asciiTheme="minorEastAsia" w:hAnsiTheme="minorEastAsia"/>
          <w:sz w:val="24"/>
          <w:szCs w:val="24"/>
        </w:rPr>
        <mc:AlternateContent>
          <mc:Choice Requires="wpg">
            <w:drawing>
              <wp:inline distT="0" distB="0" distL="0" distR="0">
                <wp:extent cx="5347970" cy="1785620"/>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1"/>
                            <a:ext cx="2375920" cy="1780877"/>
                          </a:xfrm>
                          <a:prstGeom prst="rect">
                            <a:avLst/>
                          </a:prstGeom>
                          <a:noFill/>
                          <a:ln>
                            <a:noFill/>
                          </a:ln>
                          <a:effec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pPr>
                                <w:pStyle w:val="12"/>
                                <w:spacing w:before="0" w:beforeAutospacing="0" w:after="0" w:afterAutospacing="0"/>
                              </w:pPr>
                              <m:oMathPara>
                                <m:oMathParaPr>
                                  <m:jc m:val="centerGroup"/>
                                </m:oMathParaPr>
                                <m:oMath>
                                  <m:r>
                                    <m:rPr>
                                      <m:sty m:val="bi"/>
                                      <m:scr m:val="script"/>
                                    </m:rPr>
                                    <w:rPr>
                                      <w:rFonts w:ascii="Cambria Math" w:hAnsi="Cambria Math" w:eastAsia="Cambria Math" w:cstheme="minorBidi"/>
                                      <w:color w:val="000000" w:themeColor="text1"/>
                                      <w:kern w:val="24"/>
                                      <w:sz w:val="48"/>
                                      <w:szCs w:val="48"/>
                                      <w14:textFill>
                                        <w14:solidFill>
                                          <w14:schemeClr w14:val="tx1"/>
                                        </w14:solidFill>
                                      </w14:textFill>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pPr>
                                <w:pStyle w:val="12"/>
                                <w:spacing w:before="0" w:beforeAutospacing="0" w:after="0" w:afterAutospacing="0"/>
                                <w:rPr>
                                  <w:sz w:val="22"/>
                                </w:rPr>
                              </w:pPr>
                              <w:r>
                                <w:rPr>
                                  <w:rFonts w:hint="eastAsia" w:asciiTheme="minorHAnsi" w:eastAsiaTheme="minorEastAsia" w:cstheme="minorBidi"/>
                                  <w:color w:val="000000" w:themeColor="text1"/>
                                  <w:kern w:val="24"/>
                                  <w:sz w:val="28"/>
                                  <w:szCs w:val="32"/>
                                  <w14:textFill>
                                    <w14:solidFill>
                                      <w14:schemeClr w14:val="tx1"/>
                                    </w14:solidFill>
                                  </w14:textFill>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5217789" y="0"/>
                            <a:ext cx="2375919" cy="1780877"/>
                          </a:xfrm>
                          <a:prstGeom prst="rect">
                            <a:avLst/>
                          </a:prstGeom>
                          <a:noFill/>
                          <a:ln>
                            <a:noFill/>
                          </a:ln>
                          <a:effectLst/>
                        </pic:spPr>
                      </pic:pic>
                    </wpg:wgp>
                  </a:graphicData>
                </a:graphic>
              </wp:inline>
            </w:drawing>
          </mc:Choice>
          <mc:Fallback>
            <w:pict>
              <v:group id="组合 39" o:spid="_x0000_s1026" o:spt="203" style="height:140.6pt;width:421.1pt;" coordsize="7593708,1780878" o:gfxdata="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">
                <o:lock v:ext="edit" aspectratio="f"/>
                <v:shape id="Picture 2" o:spid="_x0000_s1026" o:spt="75" type="#_x0000_t75" style="position:absolute;left:0;top:1;height:1780877;width:2375920;" filled="f" o:preferrelative="t" stroked="f" coordsize="21600,21600" o:gfxdata="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9mCuvQAA&#10;AN0AAAAPAAAAAAAAAAEAIAAAACIAAABkcnMvZG93bnJldi54bWxQSwECFAAUAAAACACHTuJAMy8F&#10;njsAAAA5AAAAEAAAAAAAAAABACAAAAAMAQAAZHJzL3NoYXBleG1sLnhtbFBLBQYAAAAABgAGAFsB&#10;AAC2AwAAAAA=&#10;">
                  <v:fill on="f" focussize="0,0"/>
                  <v:stroke on="f"/>
                  <v:imagedata r:id="rId12" o:title=""/>
                  <o:lock v:ext="edit" aspectratio="t"/>
                </v:shape>
                <v:shape id="_x0000_s1026" o:spid="_x0000_s1026" o:spt="32" type="#_x0000_t32" style="position:absolute;left:2304256;top:890439;height:0;width:1008112;" filled="f" stroked="t" coordsize="21600,21600" o:gfxdata="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2oXr4A&#10;AADdAAAADwAAAAAAAAABACAAAAAiAAAAZHJzL2Rvd25yZXYueG1sUEsBAhQAFAAAAAgAh07iQDMv&#10;BZ47AAAAOQAAABAAAAAAAAAAAQAgAAAADQEAAGRycy9zaGFwZXhtbC54bWxQSwUGAAAAAAYABgBb&#10;AQAAtwMAAAAA&#10;">
                  <v:fill on="f" focussize="0,0"/>
                  <v:stroke weight="4.5pt" color="#4A7EBB [3204]" joinstyle="round" endarrow="open"/>
                  <v:imagedata o:title=""/>
                  <o:lock v:ext="edit" aspectratio="f"/>
                </v:shape>
                <v:shape id="TextBox 42" o:spid="_x0000_s1026" o:spt="202" type="#_x0000_t202" style="position:absolute;left:2500187;top:373898;height:590923;width:528369;" filled="f" stroked="f" coordsize="21600,21600" o:gfxdata="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PyWOugAAAN0A&#10;AAAPAAAAAAAAAAEAIAAAACIAAABkcnMvZG93bnJldi54bWxQSwECFAAUAAAACACHTuJAMy8FnjsA&#10;AAA5AAAAEAAAAAAAAAABACAAAAAJAQAAZHJzL3NoYXBleG1sLnhtbFBLBQYAAAAABgAGAFsBAACz&#10;AwAAAAA=&#10;">
                  <v:fill on="f" focussize="0,0"/>
                  <v:stroke on="f"/>
                  <v:imagedata o:title=""/>
                  <o:lock v:ext="edit" aspectratio="f"/>
                  <v:textbox>
                    <w:txbxContent>
                      <w:p>
                        <w:pPr>
                          <w:pStyle w:val="12"/>
                          <w:spacing w:before="0" w:beforeAutospacing="0" w:after="0" w:afterAutospacing="0"/>
                        </w:pPr>
                        <m:oMathPara>
                          <m:oMathParaPr>
                            <m:jc m:val="centerGroup"/>
                          </m:oMathParaPr>
                          <m:oMath>
                            <m:r>
                              <m:rPr>
                                <m:sty m:val="bi"/>
                                <m:scr m:val="script"/>
                              </m:rPr>
                              <w:rPr>
                                <w:rFonts w:ascii="Cambria Math" w:hAnsi="Cambria Math" w:eastAsia="Cambria Math" w:cstheme="minorBidi"/>
                                <w:color w:val="000000" w:themeColor="text1"/>
                                <w:kern w:val="24"/>
                                <w:sz w:val="48"/>
                                <w:szCs w:val="48"/>
                                <w14:textFill>
                                  <w14:solidFill>
                                    <w14:schemeClr w14:val="tx1"/>
                                  </w14:solidFill>
                                </w14:textFill>
                              </w:rPr>
                              <m:t>F</m:t>
                            </m:r>
                          </m:oMath>
                        </m:oMathPara>
                      </w:p>
                    </w:txbxContent>
                  </v:textbox>
                </v:shape>
                <v:shape id="TextBox 43" o:spid="_x0000_s1026" o:spt="202" type="#_x0000_t202" style="position:absolute;left:3309057;top:610969;height:590923;width:900448;" filled="f" stroked="f" coordsize="21600,21600" o:gfxdata="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c4AVvQAA&#10;AN0AAAAPAAAAAAAAAAEAIAAAACIAAABkcnMvZG93bnJldi54bWxQSwECFAAUAAAACACHTuJAMy8F&#10;njsAAAA5AAAAEAAAAAAAAAABACAAAAAMAQAAZHJzL3NoYXBleG1sLnhtbFBLBQYAAAAABgAGAFsB&#10;AAC2AwAAAAA=&#10;">
                  <v:fill on="f" focussize="0,0"/>
                  <v:stroke on="f"/>
                  <v:imagedata o:title=""/>
                  <o:lock v:ext="edit" aspectratio="f"/>
                  <v:textbox>
                    <w:txbxContent>
                      <w:p>
                        <w:pPr>
                          <w:pStyle w:val="12"/>
                          <w:spacing w:before="0" w:beforeAutospacing="0" w:after="0" w:afterAutospacing="0"/>
                          <w:rPr>
                            <w:sz w:val="22"/>
                          </w:rPr>
                        </w:pPr>
                        <w:r>
                          <w:rPr>
                            <w:rFonts w:hint="eastAsia" w:asciiTheme="minorHAnsi" w:eastAsiaTheme="minorEastAsia" w:cstheme="minorBidi"/>
                            <w:color w:val="000000" w:themeColor="text1"/>
                            <w:kern w:val="24"/>
                            <w:sz w:val="28"/>
                            <w:szCs w:val="32"/>
                            <w14:textFill>
                              <w14:solidFill>
                                <w14:schemeClr w14:val="tx1"/>
                              </w14:solidFill>
                            </w14:textFill>
                          </w:rPr>
                          <w:t>矩阵</w:t>
                        </w:r>
                      </w:p>
                    </w:txbxContent>
                  </v:textbox>
                </v:shape>
                <v:shape id="_x0000_s1026" o:spid="_x0000_s1026" o:spt="32" type="#_x0000_t32" style="position:absolute;left:4209670;top:890439;height:0;width:1008112;" filled="f" stroked="t" coordsize="21600,21600" o:gfxdata="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9Ez97sAAADd&#10;AAAADwAAAAAAAAABACAAAAAiAAAAZHJzL2Rvd25yZXYueG1sUEsBAhQAFAAAAAgAh07iQDMvBZ47&#10;AAAAOQAAABAAAAAAAAAAAQAgAAAACgEAAGRycy9zaGFwZXhtbC54bWxQSwUGAAAAAAYABgBbAQAA&#10;tAMAAAAA&#10;">
                  <v:fill on="f" focussize="0,0"/>
                  <v:stroke weight="4.5pt" color="#4A7EBB [3204]" joinstyle="round" endarrow="open"/>
                  <v:imagedata o:title=""/>
                  <o:lock v:ext="edit" aspectratio="f"/>
                </v:shape>
                <v:shape id="Picture 3" o:spid="_x0000_s1026" o:spt="75" type="#_x0000_t75" style="position:absolute;left:5217789;top:0;height:1780877;width:2375919;" filled="f" o:preferrelative="t" stroked="f" coordsize="21600,21600" o:gfxdata="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UjnZr4A&#10;AADdAAAADwAAAAAAAAABACAAAAAiAAAAZHJzL2Rvd25yZXYueG1sUEsBAhQAFAAAAAgAh07iQDMv&#10;BZ47AAAAOQAAABAAAAAAAAAAAQAgAAAADQEAAGRycy9zaGFwZXhtbC54bWxQSwUGAAAAAAYABgBb&#10;AQAAtwMAAAAA&#10;">
                  <v:fill on="f" focussize="0,0"/>
                  <v:stroke on="f"/>
                  <v:imagedata r:id="rId13" o:title=""/>
                  <o:lock v:ext="edit" aspectratio="t"/>
                </v:shape>
                <w10:wrap type="none"/>
                <w10:anchorlock/>
              </v:group>
            </w:pict>
          </mc:Fallback>
        </mc:AlternateContent>
      </w:r>
    </w:p>
    <w:p>
      <w:pPr>
        <w:spacing w:line="360" w:lineRule="auto"/>
        <w:jc w:val="center"/>
        <w:rPr>
          <w:rFonts w:asciiTheme="minorEastAsia" w:hAnsiTheme="minorEastAsia"/>
          <w:sz w:val="24"/>
          <w:szCs w:val="24"/>
        </w:rPr>
      </w:pPr>
      <w:r>
        <w:rPr>
          <w:rFonts w:hint="eastAsia" w:asciiTheme="minorEastAsia" w:hAnsiTheme="minorEastAsia"/>
          <w:sz w:val="24"/>
          <w:szCs w:val="24"/>
        </w:rPr>
        <w:t>图2-8</w:t>
      </w:r>
      <w:r>
        <w:rPr>
          <w:rFonts w:asciiTheme="minorEastAsia" w:hAnsiTheme="minorEastAsia"/>
          <w:sz w:val="24"/>
          <w:szCs w:val="24"/>
        </w:rPr>
        <w:t xml:space="preserve"> </w:t>
      </w:r>
      <w:r>
        <w:rPr>
          <w:rFonts w:hint="eastAsia" w:asciiTheme="minorEastAsia" w:hAnsiTheme="minorEastAsia"/>
          <w:sz w:val="24"/>
          <w:szCs w:val="24"/>
        </w:rPr>
        <w:t>划分航次的优化</w:t>
      </w:r>
    </w:p>
    <w:p>
      <w:pPr>
        <w:spacing w:line="360" w:lineRule="auto"/>
        <w:rPr>
          <w:rFonts w:asciiTheme="minorEastAsia" w:hAnsiTheme="minorEastAsia"/>
          <w:sz w:val="24"/>
          <w:szCs w:val="24"/>
        </w:rPr>
      </w:pPr>
      <w:r>
        <w:rPr>
          <w:rFonts w:hint="eastAsia" w:asciiTheme="minorEastAsia" w:hAnsiTheme="minorEastAsia"/>
          <w:sz w:val="24"/>
          <w:szCs w:val="24"/>
        </w:rPr>
        <w:t>通过这样的变换，在对一艘船进行航次划分时共需（n+m）次计算，同时额外需要一个矩阵记录状态。相比于优化前的189.65s，全部渔船轨迹数据划分航次的时间开销是0.7s。</w:t>
      </w:r>
    </w:p>
    <w:p>
      <w:pPr>
        <w:spacing w:line="360" w:lineRule="auto"/>
        <w:ind w:firstLine="420"/>
        <w:rPr>
          <w:rFonts w:asciiTheme="minorEastAsia" w:hAnsiTheme="minorEastAsia"/>
          <w:sz w:val="24"/>
          <w:szCs w:val="24"/>
        </w:rPr>
      </w:pPr>
      <w:r>
        <w:rPr>
          <w:rFonts w:hint="eastAsia" w:asciiTheme="minorEastAsia" w:hAnsiTheme="minorEastAsia"/>
          <w:sz w:val="24"/>
          <w:szCs w:val="24"/>
        </w:rPr>
        <w:t>需要注意的是，对于图2-8的例子，共划分了99个航次。前后两种方法划分的航次数相差较大，这是因为这种映射处理类似于网格法，扩大了港口范围，尤其是将港口附近的轨迹切分成多段：渔船路过港口A到达港口B的轨迹有可能被视为先抵达港口A，后抵达港口B，从而将AB之间的轨迹作为一个航次。</w:t>
      </w:r>
    </w:p>
    <w:p>
      <w:pPr>
        <w:spacing w:line="360" w:lineRule="auto"/>
        <w:ind w:firstLine="420"/>
        <w:rPr>
          <w:rFonts w:asciiTheme="minorEastAsia" w:hAnsiTheme="minorEastAsia"/>
          <w:sz w:val="24"/>
          <w:szCs w:val="24"/>
        </w:rPr>
      </w:pPr>
      <w:r>
        <w:rPr>
          <w:rFonts w:hint="eastAsia" w:asciiTheme="minorEastAsia" w:hAnsiTheme="minorEastAsia"/>
          <w:sz w:val="24"/>
          <w:szCs w:val="24"/>
        </w:rPr>
        <w:t>已知平均数据采样间隔是3分钟，经过统计，99个航次中有66个航次小于20个数据点（约1小时），77个航次小于60个数据点（约3小时），81个航次</w:t>
      </w:r>
    </w:p>
    <w:p>
      <w:pPr>
        <w:spacing w:line="360" w:lineRule="auto"/>
        <w:rPr>
          <w:rFonts w:asciiTheme="minorEastAsia" w:hAnsiTheme="minorEastAsia"/>
          <w:sz w:val="24"/>
          <w:szCs w:val="24"/>
        </w:rPr>
      </w:pPr>
      <w:r>
        <w:rPr>
          <w:rFonts w:asciiTheme="minorEastAsia" w:hAnsiTheme="minorEastAsia"/>
          <w:sz w:val="24"/>
          <w:szCs w:val="24"/>
        </w:rPr>
        <w:drawing>
          <wp:inline distT="0" distB="0" distL="0" distR="0">
            <wp:extent cx="2593975" cy="1944370"/>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0466" cy="1949187"/>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2590165" cy="1941830"/>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94818" cy="1944951"/>
                    </a:xfrm>
                    <a:prstGeom prst="rect">
                      <a:avLst/>
                    </a:prstGeom>
                    <a:noFill/>
                    <a:ln>
                      <a:noFill/>
                    </a:ln>
                    <a:effectLst/>
                  </pic:spPr>
                </pic:pic>
              </a:graphicData>
            </a:graphic>
          </wp:inline>
        </w:drawing>
      </w:r>
    </w:p>
    <w:p>
      <w:pPr>
        <w:pStyle w:val="22"/>
        <w:numPr>
          <w:ilvl w:val="0"/>
          <w:numId w:val="2"/>
        </w:numPr>
        <w:spacing w:line="360" w:lineRule="auto"/>
        <w:ind w:firstLineChars="0"/>
        <w:rPr>
          <w:rFonts w:asciiTheme="minorEastAsia" w:hAnsi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（2）</w:t>
      </w:r>
    </w:p>
    <w:p>
      <w:pPr>
        <w:spacing w:line="360" w:lineRule="auto"/>
        <w:jc w:val="center"/>
        <w:rPr>
          <w:rFonts w:asciiTheme="minorEastAsia" w:hAnsiTheme="minorEastAsia"/>
          <w:sz w:val="24"/>
          <w:szCs w:val="24"/>
        </w:rPr>
      </w:pPr>
      <w:r>
        <w:rPr>
          <w:rFonts w:hint="eastAsia" w:asciiTheme="minorEastAsia" w:hAnsiTheme="minorEastAsia"/>
          <w:sz w:val="24"/>
          <w:szCs w:val="24"/>
        </w:rPr>
        <w:t>图2-9</w:t>
      </w:r>
      <w:r>
        <w:rPr>
          <w:rFonts w:asciiTheme="minorEastAsia" w:hAnsiTheme="minorEastAsia"/>
          <w:sz w:val="24"/>
          <w:szCs w:val="24"/>
        </w:rPr>
        <w:t xml:space="preserve"> </w:t>
      </w:r>
      <w:r>
        <w:rPr>
          <w:rFonts w:hint="eastAsia" w:asciiTheme="minorEastAsia" w:hAnsiTheme="minorEastAsia"/>
          <w:sz w:val="24"/>
          <w:szCs w:val="24"/>
        </w:rPr>
        <w:t>对不足120个数据点的航次筛选前后的轨迹图</w:t>
      </w:r>
    </w:p>
    <w:p>
      <w:pPr>
        <w:spacing w:line="360" w:lineRule="auto"/>
        <w:rPr>
          <w:rFonts w:asciiTheme="minorEastAsia" w:hAnsiTheme="minorEastAsia"/>
          <w:sz w:val="24"/>
          <w:szCs w:val="24"/>
        </w:rPr>
      </w:pPr>
      <w:r>
        <w:rPr>
          <w:rFonts w:hint="eastAsia" w:asciiTheme="minorEastAsia" w:hAnsiTheme="minorEastAsia"/>
          <w:sz w:val="24"/>
          <w:szCs w:val="24"/>
        </w:rPr>
        <w:t>小于120个数据点（约6小时）。我们认为6个小时内无法完成一个航次，将少于120个数据点的航次剔除保留结果如下，图2-9（1）为划分出的99个航次轨迹的叠加，图2-9（2）为剔除后剩余18个航次轨迹的叠加，可以看出基本保留了全部的信息。</w:t>
      </w:r>
    </w:p>
    <w:p>
      <w:pPr>
        <w:pStyle w:val="3"/>
        <w:spacing w:line="360" w:lineRule="auto"/>
      </w:pPr>
      <w:bookmarkStart w:id="9" w:name="_Toc507945810"/>
      <w:r>
        <w:rPr>
          <w:rFonts w:hint="eastAsia"/>
        </w:rPr>
        <w:t>捕捞行为识别</w:t>
      </w:r>
      <w:bookmarkEnd w:id="9"/>
    </w:p>
    <w:p>
      <w:pPr>
        <w:spacing w:line="360" w:lineRule="auto"/>
        <w:jc w:val="center"/>
        <w:rPr>
          <w:rFonts w:asciiTheme="minorEastAsia" w:hAnsiTheme="minorEastAsia"/>
          <w:sz w:val="24"/>
          <w:szCs w:val="24"/>
        </w:rPr>
      </w:pPr>
      <w:r>
        <w:drawing>
          <wp:inline distT="0" distB="0" distL="0" distR="0">
            <wp:extent cx="3562350" cy="2249805"/>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图片 4122"/>
                    <pic:cNvPicPr>
                      <a:picLocks noChangeAspect="1"/>
                    </pic:cNvPicPr>
                  </pic:nvPicPr>
                  <pic:blipFill>
                    <a:blip r:embed="rId16"/>
                    <a:stretch>
                      <a:fillRect/>
                    </a:stretch>
                  </pic:blipFill>
                  <pic:spPr>
                    <a:xfrm>
                      <a:off x="0" y="0"/>
                      <a:ext cx="3564255" cy="2251174"/>
                    </a:xfrm>
                    <a:prstGeom prst="rect">
                      <a:avLst/>
                    </a:prstGeom>
                  </pic:spPr>
                </pic:pic>
              </a:graphicData>
            </a:graphic>
          </wp:inline>
        </w:drawing>
      </w:r>
    </w:p>
    <w:p>
      <w:pPr>
        <w:spacing w:line="360" w:lineRule="auto"/>
        <w:jc w:val="center"/>
      </w:pPr>
      <w:r>
        <w:rPr>
          <w:rFonts w:hint="eastAsia" w:asciiTheme="minorEastAsia" w:hAnsiTheme="minorEastAsia"/>
          <w:sz w:val="24"/>
          <w:szCs w:val="24"/>
        </w:rPr>
        <w:t>图2-10 对渔船（设备终端ID：177475）的航次划分示意图</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一个航次可以被分为三种行为：停泊、航行和捕捞</w:t>
      </w:r>
      <w:r>
        <w:rPr>
          <w:rStyle w:val="14"/>
          <w:rFonts w:asciiTheme="minorEastAsia" w:hAnsiTheme="minorEastAsia"/>
          <w:sz w:val="24"/>
          <w:szCs w:val="24"/>
        </w:rPr>
        <w:endnoteReference w:id="7"/>
      </w:r>
      <w:r>
        <w:rPr>
          <w:rFonts w:hint="eastAsia" w:asciiTheme="minorEastAsia" w:hAnsiTheme="minorEastAsia"/>
          <w:sz w:val="24"/>
          <w:szCs w:val="24"/>
        </w:rPr>
        <w:t>。利用识别出的航次，可以很明显的区分出捕捞位置信息。如图2-10是某渔船轨迹数据划分出的三个航次，可以看出红色标记区域为该航次对应的一处捕捞区域。由于单拖渔船在捕捞区低速折返行驶，导致了在捕捞区数据点密度增大。利用这个特点我们可以使用数学形态学这一图像处理方法识别捕捞区。</w:t>
      </w:r>
    </w:p>
    <w:p>
      <w:pPr>
        <w:spacing w:line="360" w:lineRule="auto"/>
        <w:jc w:val="center"/>
        <w:rPr>
          <w:rFonts w:asciiTheme="minorEastAsia" w:hAnsiTheme="minorEastAsia"/>
          <w:sz w:val="24"/>
          <w:szCs w:val="24"/>
        </w:rPr>
      </w:pPr>
      <w:r>
        <w:rPr>
          <w:rFonts w:asciiTheme="minorEastAsia" w:hAnsiTheme="minorEastAsia"/>
          <w:sz w:val="24"/>
          <w:szCs w:val="24"/>
        </w:rPr>
        <mc:AlternateContent>
          <mc:Choice Requires="wpg">
            <w:drawing>
              <wp:inline distT="0" distB="0" distL="0" distR="0">
                <wp:extent cx="2701925" cy="1662430"/>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a:blip r:embed="rId17"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a:fillRect/>
                            </a:stretch>
                          </pic:blipFill>
                          <pic:spPr>
                            <a:xfrm>
                              <a:off x="43286" y="77755"/>
                              <a:ext cx="2658707" cy="1584788"/>
                            </a:xfrm>
                            <a:prstGeom prst="rect">
                              <a:avLst/>
                            </a:prstGeom>
                          </pic:spPr>
                        </pic:pic>
                        <wps:wsp>
                          <wps:cNvPr id="2068" name="椭圆 2068"/>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o:spt="203" style="height:130.9pt;width:212.75pt;" coordsize="2701993,1662543" o:gfxdata="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CqJg6+tgAAACEBAAAZAAAAZHJzL19yZWxzL2Uyb0RvYy54bWwucmVsc4WPQWrDMBBF94XcQcw+&#10;lp1FKMWyN6HgbUgOMEhjWcQaCUkt9e0jyCaBQJfzP/89ph///Cp+KWUXWEHXtCCIdTCOrYLr5Xv/&#10;CSIXZINrYFKwUYZx2H30Z1qx1FFeXMyiUjgrWEqJX1JmvZDH3IRIXJs5JI+lnsnKiPqGluShbY8y&#10;PTNgeGGKyShIk+lAXLZYzf+zwzw7TaegfzxxeaOQzld3BWKyVBR4Mg4fYddEtiCHXr48NtwB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">
                <o:lock v:ext="edit" aspectratio="f"/>
                <v:group id="_x0000_s1026" o:spid="_x0000_s1026" o:spt="203" style="position:absolute;left:43286;top:77755;height:1584788;width:2658707;" coordorigin="43286,77755" coordsize="2658707,1584788" o:gfxdata="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w6kZPvwAAAN0AAAAPAAAAAAAAAAEAIAAAACIAAABkcnMvZG93bnJldi54&#10;bWxQSwECFAAUAAAACACHTuJAMy8FnjsAAAA5AAAAFQAAAAAAAAABACAAAAAOAQAAZHJzL2dyb3Vw&#10;c2hhcGV4bWwueG1sUEsFBgAAAAAGAAYAYAEAAMsDAAAAAA==&#10;">
                  <o:lock v:ext="edit" aspectratio="f"/>
                  <v:shape id="_x0000_s1026" o:spid="_x0000_s1026" o:spt="75" type="#_x0000_t75" style="position:absolute;left:43286;top:77755;height:1584788;width:2658707;" filled="f" o:preferrelative="t" stroked="f" coordsize="21600,21600" o:gfxdata="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Yzkr4A&#10;AADdAAAADwAAAAAAAAABACAAAAAiAAAAZHJzL2Rvd25yZXYueG1sUEsBAhQAFAAAAAgAh07iQDMv&#10;BZ47AAAAOQAAABAAAAAAAAAAAQAgAAAADQEAAGRycy9zaGFwZXhtbC54bWxQSwUGAAAAAAYABgBb&#10;AQAAtwMAAAAA&#10;">
                    <v:fill on="f" focussize="0,0"/>
                    <v:stroke on="f"/>
                    <v:imagedata r:id="rId17" cropleft="9331f" croptop="7537f" cropright="8898f" cropbottom="14418f" recolortarget="#275791" o:title=""/>
                    <o:lock v:ext="edit" aspectratio="t"/>
                  </v:shape>
                  <v:shape id="_x0000_s1026" o:spid="_x0000_s1026" o:spt="3" type="#_x0000_t3" style="position:absolute;left:49282;top:1245373;height:54235;width:90010;v-text-anchor:middle;" fillcolor="#376092 [2404]" filled="t" stroked="f" coordsize="21600,21600" o:gfxdata="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U+u1ugAAAN0A&#10;AAAPAAAAAAAAAAEAIAAAACIAAABkcnMvZG93bnJldi54bWxQSwECFAAUAAAACACHTuJAMy8FnjsA&#10;AAA5AAAAEAAAAAAAAAABACAAAAAJAQAAZHJzL3NoYXBleG1sLnhtbFBLBQYAAAAABgAGAFsBAACz&#10;AwAAAAA=&#10;">
                    <v:fill on="t" focussize="0,0"/>
                    <v:stroke on="f" weight="2pt"/>
                    <v:imagedata o:title=""/>
                    <o:lock v:ext="edit" aspectratio="f"/>
                  </v:shape>
                </v:group>
                <v:rect id="_x0000_s1026" o:spid="_x0000_s1026" o:spt="1" style="position:absolute;left:43286;top:130177;height:1476000;width:2592000;v-text-anchor:middle;" filled="f" stroked="t" coordsize="21600,21600" o:gfxdata="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4nM2/&#10;AAAA3QAAAA8AAAAAAAAAAQAgAAAAIgAAAGRycy9kb3ducmV2LnhtbFBLAQIUABQAAAAIAIdO4kAz&#10;LwWeOwAAADkAAAAQAAAAAAAAAAEAIAAAAA4BAABkcnMvc2hhcGV4bWwueG1sUEsFBgAAAAAGAAYA&#10;WwEAALgDAAAAAA==&#10;">
                  <v:fill on="f" focussize="0,0"/>
                  <v:stroke weight="2pt" color="#808080 [1629]" joinstyle="round"/>
                  <v:imagedata o:title=""/>
                  <o:lock v:ext="edit" aspectratio="f"/>
                </v:rect>
                <v:shape id="_x0000_s1026" o:spid="_x0000_s1026" o:spt="3" type="#_x0000_t3" style="position:absolute;left:1080120;top:802045;height:235796;width:235796;v-text-anchor:middle;" filled="f" stroked="t" coordsize="21600,21600" o:gfxdata="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FIKqsugAAAN0A&#10;AAAPAAAAAAAAAAEAIAAAACIAAABkcnMvZG93bnJldi54bWxQSwECFAAUAAAACACHTuJAMy8FnjsA&#10;AAA5AAAAEAAAAAAAAAABACAAAAAJAQAAZHJzL3NoYXBleG1sLnhtbFBLBQYAAAAABgAGAFsBAACz&#10;AwAAAAA=&#10;">
                  <v:fill on="f" focussize="0,0"/>
                  <v:stroke weight="2pt" color="#FF0000 [3204]" joinstyle="round"/>
                  <v:imagedata o:title=""/>
                  <o:lock v:ext="edit" aspectratio="f"/>
                </v:shape>
                <v:shape id="_x0000_s1026" o:spid="_x0000_s1026" o:spt="3" type="#_x0000_t3" style="position:absolute;left:1408683;top:862348;height:259376;width:259376;v-text-anchor:middle;" filled="f" stroked="t" coordsize="21600,21600" o:gfxdata="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VTqA&#10;wAAAAN0AAAAPAAAAAAAAAAEAIAAAACIAAABkcnMvZG93bnJldi54bWxQSwECFAAUAAAACACHTuJA&#10;My8FnjsAAAA5AAAAEAAAAAAAAAABACAAAAAPAQAAZHJzL3NoYXBleG1sLnhtbFBLBQYAAAAABgAG&#10;AFsBAAC5AwAAAAA=&#10;">
                  <v:fill on="f" focussize="0,0"/>
                  <v:stroke weight="2pt" color="#00B0F0 [3204]" joinstyle="round"/>
                  <v:imagedata o:title=""/>
                  <o:lock v:ext="edit" aspectratio="f"/>
                </v:shape>
                <v:shape id="_x0000_s1026" o:spid="_x0000_s1026" o:spt="3" type="#_x0000_t3" style="position:absolute;left:1974796;top:0;height:611596;width:611596;v-text-anchor:middle;" filled="f" stroked="t" coordsize="21600,21600" o:gfxdata="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kUC8AAAA&#10;3QAAAA8AAAAAAAAAAQAgAAAAIgAAAGRycy9kb3ducmV2LnhtbFBLAQIUABQAAAAIAIdO4kAzLwWe&#10;OwAAADkAAAAQAAAAAAAAAAEAIAAAAAsBAABkcnMvc2hhcGV4bWwueG1sUEsFBgAAAAAGAAYAWwEA&#10;ALUDAAAAAA==&#10;">
                  <v:fill on="f" focussize="0,0"/>
                  <v:stroke weight="2pt" color="#FF0000 [3204]" joinstyle="round"/>
                  <v:imagedata o:title=""/>
                  <o:lock v:ext="edit" aspectratio="f"/>
                </v:shape>
                <v:shape id="_x0000_s1026" o:spid="_x0000_s1026" o:spt="3" type="#_x0000_t3" style="position:absolute;left:0;top:1138505;height:259376;width:259376;v-text-anchor:middle;" filled="f" stroked="t" coordsize="21600,21600" o:gfxdata="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8sB&#10;bMEAAADdAAAADwAAAAAAAAABACAAAAAiAAAAZHJzL2Rvd25yZXYueG1sUEsBAhQAFAAAAAgAh07i&#10;QDMvBZ47AAAAOQAAABAAAAAAAAAAAQAgAAAAEAEAAGRycy9zaGFwZXhtbC54bWxQSwUGAAAAAAYA&#10;BgBbAQAAugMAAAAA&#10;">
                  <v:fill on="f" focussize="0,0"/>
                  <v:stroke weight="2pt" color="#00B0F0 [3204]" joinstyle="round"/>
                  <v:imagedata o:title=""/>
                  <o:lock v:ext="edit" aspectratio="f"/>
                </v:shape>
                <w10:wrap type="none"/>
                <w10:anchorlock/>
              </v:group>
            </w:pict>
          </mc:Fallback>
        </mc:AlternateContent>
      </w:r>
    </w:p>
    <w:p>
      <w:pPr>
        <w:spacing w:line="360" w:lineRule="auto"/>
        <w:jc w:val="center"/>
        <w:rPr>
          <w:rFonts w:asciiTheme="minorEastAsia" w:hAnsiTheme="minorEastAsia"/>
          <w:sz w:val="24"/>
          <w:szCs w:val="24"/>
        </w:rPr>
      </w:pPr>
      <w:r>
        <w:rPr>
          <w:rFonts w:hint="eastAsia" w:asciiTheme="minorEastAsia" w:hAnsiTheme="minorEastAsia"/>
          <w:sz w:val="24"/>
          <w:szCs w:val="24"/>
        </w:rPr>
        <w:t>图2-11</w:t>
      </w:r>
      <w:r>
        <w:rPr>
          <w:rFonts w:asciiTheme="minorEastAsia" w:hAnsiTheme="minorEastAsia"/>
          <w:sz w:val="24"/>
          <w:szCs w:val="24"/>
        </w:rPr>
        <w:t xml:space="preserve"> </w:t>
      </w:r>
      <w:r>
        <w:rPr>
          <w:rFonts w:hint="eastAsia" w:asciiTheme="minorEastAsia" w:hAnsiTheme="minorEastAsia"/>
          <w:sz w:val="24"/>
          <w:szCs w:val="24"/>
        </w:rPr>
        <w:t>形态学处理过程中的问题</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数学形态学的计算开销取决于图片的像素数量，计算精度取决于</w:t>
      </w:r>
      <w:r>
        <w:rPr>
          <w:rFonts w:asciiTheme="minorEastAsia" w:hAnsiTheme="minorEastAsia"/>
          <w:sz w:val="24"/>
          <w:szCs w:val="24"/>
        </w:rPr>
        <w:t>结构元素（</w:t>
      </w:r>
      <w:r>
        <w:rPr>
          <w:rFonts w:hint="eastAsia" w:asciiTheme="minorEastAsia" w:hAnsiTheme="minorEastAsia"/>
          <w:sz w:val="24"/>
          <w:szCs w:val="24"/>
        </w:rPr>
        <w:t>Structuring Element</w:t>
      </w:r>
      <w:r>
        <w:rPr>
          <w:rFonts w:asciiTheme="minorEastAsia" w:hAnsiTheme="minorEastAsia"/>
          <w:sz w:val="24"/>
          <w:szCs w:val="24"/>
        </w:rPr>
        <w:t>）</w:t>
      </w:r>
      <w:r>
        <w:rPr>
          <w:rFonts w:hint="eastAsia" w:asciiTheme="minorEastAsia" w:hAnsiTheme="minorEastAsia"/>
          <w:sz w:val="24"/>
          <w:szCs w:val="24"/>
        </w:rPr>
        <w:t>的形状和大小。通过“腐蚀”和“扩张”操作，消除掉航行状态的轨迹，保留捕捞状态对应的轨迹信息。但是时间开销巨大，这是由轨迹所映射图像的分辨率过高导致的。具体来讲，图2-11中蓝色标记区域不是捕捞区，但是由于轨迹交叉造成了局部数据点密集程度增强，若降低像素，在进行形态学处理时容易将该部分识别为捕捞区。</w:t>
      </w:r>
    </w:p>
    <w:p>
      <w:pPr>
        <w:spacing w:line="360" w:lineRule="auto"/>
        <w:ind w:firstLine="420"/>
        <w:rPr>
          <w:rFonts w:asciiTheme="minorEastAsia" w:hAnsiTheme="minorEastAsia"/>
          <w:sz w:val="24"/>
          <w:szCs w:val="24"/>
        </w:rPr>
      </w:pPr>
      <w:r>
        <w:rPr>
          <w:rFonts w:hint="eastAsia" w:asciiTheme="minorEastAsia" w:hAnsiTheme="minorEastAsia"/>
          <w:sz w:val="24"/>
          <w:szCs w:val="24"/>
        </w:rPr>
        <w:t>为了降低时间开销，我们使用</w:t>
      </w:r>
      <w:r>
        <w:rPr>
          <w:rFonts w:asciiTheme="minorEastAsia" w:hAnsiTheme="minorEastAsia"/>
          <w:sz w:val="24"/>
          <w:szCs w:val="24"/>
        </w:rPr>
        <w:t>Douglas-Peucker</w:t>
      </w:r>
      <w:r>
        <w:rPr>
          <w:rFonts w:hint="eastAsia" w:asciiTheme="minorEastAsia" w:hAnsiTheme="minorEastAsia"/>
          <w:sz w:val="24"/>
          <w:szCs w:val="24"/>
        </w:rPr>
        <w:t>算法对VMS轨迹数据进行数据压缩。图2-12是对同一组数据压缩前后的可视化结果。图2-12（1）是压缩前的数据，共71116条记录；图2-12（2）利用</w:t>
      </w:r>
      <w:r>
        <w:rPr>
          <w:rFonts w:asciiTheme="minorEastAsia" w:hAnsiTheme="minorEastAsia"/>
          <w:sz w:val="24"/>
          <w:szCs w:val="24"/>
        </w:rPr>
        <w:t>Douglas-Peucker</w:t>
      </w:r>
      <w:r>
        <w:rPr>
          <w:rFonts w:hint="eastAsia" w:asciiTheme="minorEastAsia" w:hAnsiTheme="minorEastAsia"/>
          <w:sz w:val="24"/>
          <w:szCs w:val="24"/>
        </w:rPr>
        <w:t>算法压缩后保留了1083条记录。效果明显，且通过比较，基本保留原始的轨迹数据信息。</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2593340" cy="1943735"/>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593546" cy="1944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2593975" cy="1944370"/>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600857" cy="1949480"/>
                    </a:xfrm>
                    <a:prstGeom prst="rect">
                      <a:avLst/>
                    </a:prstGeom>
                    <a:noFill/>
                    <a:ln>
                      <a:noFill/>
                    </a:ln>
                    <a:effectLst/>
                  </pic:spPr>
                </pic:pic>
              </a:graphicData>
            </a:graphic>
          </wp:inline>
        </w:drawing>
      </w:r>
    </w:p>
    <w:p>
      <w:pPr>
        <w:pStyle w:val="22"/>
        <w:numPr>
          <w:ilvl w:val="0"/>
          <w:numId w:val="3"/>
        </w:numPr>
        <w:spacing w:line="360" w:lineRule="auto"/>
        <w:ind w:firstLineChars="0"/>
        <w:rPr>
          <w:rFonts w:asciiTheme="minorEastAsia" w:hAnsi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（2）</w:t>
      </w:r>
    </w:p>
    <w:p>
      <w:pPr>
        <w:spacing w:line="360" w:lineRule="auto"/>
        <w:jc w:val="center"/>
        <w:rPr>
          <w:rFonts w:asciiTheme="minorEastAsia" w:hAnsiTheme="minorEastAsia"/>
          <w:sz w:val="24"/>
          <w:szCs w:val="24"/>
        </w:rPr>
      </w:pPr>
      <w:r>
        <w:rPr>
          <w:rFonts w:hint="eastAsia" w:asciiTheme="minorEastAsia" w:hAnsiTheme="minorEastAsia"/>
          <w:sz w:val="24"/>
          <w:szCs w:val="24"/>
        </w:rPr>
        <w:t>图2-12</w:t>
      </w:r>
      <w:r>
        <w:rPr>
          <w:rFonts w:asciiTheme="minorEastAsia" w:hAnsiTheme="minorEastAsia"/>
          <w:sz w:val="24"/>
          <w:szCs w:val="24"/>
        </w:rPr>
        <w:t xml:space="preserve"> </w:t>
      </w:r>
      <w:r>
        <w:rPr>
          <w:rFonts w:hint="eastAsia" w:asciiTheme="minorEastAsia" w:hAnsiTheme="minorEastAsia"/>
          <w:sz w:val="24"/>
          <w:szCs w:val="24"/>
        </w:rPr>
        <w:t>利用</w:t>
      </w:r>
      <w:r>
        <w:rPr>
          <w:rFonts w:asciiTheme="minorEastAsia" w:hAnsiTheme="minorEastAsia"/>
          <w:sz w:val="24"/>
          <w:szCs w:val="24"/>
        </w:rPr>
        <w:t>Douglas-Peucker</w:t>
      </w:r>
      <w:r>
        <w:rPr>
          <w:rFonts w:hint="eastAsia" w:asciiTheme="minorEastAsia" w:hAnsiTheme="minorEastAsia"/>
          <w:sz w:val="24"/>
          <w:szCs w:val="24"/>
        </w:rPr>
        <w:t>算法压缩轨迹数据的前后对照</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由于</w:t>
      </w:r>
      <w:r>
        <w:rPr>
          <w:rFonts w:asciiTheme="minorEastAsia" w:hAnsiTheme="minorEastAsia"/>
          <w:sz w:val="24"/>
          <w:szCs w:val="24"/>
        </w:rPr>
        <w:t>Douglas-Peucker</w:t>
      </w:r>
      <w:r>
        <w:rPr>
          <w:rFonts w:hint="eastAsia" w:asciiTheme="minorEastAsia" w:hAnsiTheme="minorEastAsia"/>
          <w:sz w:val="24"/>
          <w:szCs w:val="24"/>
        </w:rPr>
        <w:t>算法是利用轨迹的转折程度进行压缩。当渔船沿直线航行时，数据压缩率较大；反之，当渔船轨迹曲折时，数据压缩率较低。对应到实际捕捞过程中，航行状态数据大幅减少，而捕捞状态数据保留比例较大。</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对于前面提到的问题，这里都已经得到了改进。一方面，随着数据点密集程度的下降，映射图像的分辨率也可以大大下降，减小了数据计算复杂度。尤其是对于航行状态轨迹在局部造成数据点密集度上升的情况，通过</w:t>
      </w:r>
      <w:r>
        <w:rPr>
          <w:rFonts w:asciiTheme="minorEastAsia" w:hAnsiTheme="minorEastAsia"/>
          <w:sz w:val="24"/>
          <w:szCs w:val="24"/>
        </w:rPr>
        <w:t>Douglas-Peucker</w:t>
      </w:r>
      <w:r>
        <w:rPr>
          <w:rFonts w:hint="eastAsia" w:asciiTheme="minorEastAsia" w:hAnsiTheme="minorEastAsia"/>
          <w:sz w:val="24"/>
          <w:szCs w:val="24"/>
        </w:rPr>
        <w:t>算法对数据进行压缩，很大程度上避免了将其错误识别为捕捞区的问题。</w:t>
      </w:r>
    </w:p>
    <w:p>
      <w:pPr>
        <w:spacing w:line="360" w:lineRule="auto"/>
        <w:jc w:val="center"/>
        <w:rPr>
          <w:rFonts w:asciiTheme="minorEastAsia" w:hAnsiTheme="minorEastAsia"/>
          <w:sz w:val="24"/>
          <w:szCs w:val="24"/>
        </w:rPr>
      </w:pPr>
      <w:r>
        <w:rPr>
          <w:sz w:val="24"/>
          <w:szCs w:val="24"/>
        </w:rPr>
        <w:drawing>
          <wp:inline distT="0" distB="0" distL="0" distR="0">
            <wp:extent cx="5109210" cy="34124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0"/>
                    <a:stretch>
                      <a:fillRect/>
                    </a:stretch>
                  </pic:blipFill>
                  <pic:spPr>
                    <a:xfrm>
                      <a:off x="0" y="0"/>
                      <a:ext cx="5139028" cy="3432558"/>
                    </a:xfrm>
                    <a:prstGeom prst="rect">
                      <a:avLst/>
                    </a:prstGeom>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图2-13 利用形态学方法识别捕捞区的流程</w:t>
      </w:r>
    </w:p>
    <w:p>
      <w:pPr>
        <w:spacing w:line="360" w:lineRule="auto"/>
        <w:ind w:firstLine="420"/>
        <w:rPr>
          <w:rFonts w:asciiTheme="minorEastAsia" w:hAnsiTheme="minorEastAsia"/>
          <w:sz w:val="24"/>
          <w:szCs w:val="24"/>
        </w:rPr>
      </w:pPr>
      <w:r>
        <w:rPr>
          <w:rFonts w:hint="eastAsia" w:asciiTheme="minorEastAsia" w:hAnsiTheme="minorEastAsia"/>
          <w:sz w:val="24"/>
          <w:szCs w:val="24"/>
        </w:rPr>
        <w:t>利用数学形态学识别捕捞区的本质是利用了单拖船的捕捞作业特点：通过低速拖曳渔网在小范围内迂回航行——局部数据点密度较大，明显区别于渔船高速航行状态。通过数学形态学的“膨胀”与“腐蚀”操作，剔除航行状态的数据点，保留捕捞状态的数据点。这里形态学的结构元素选择为“圆盘”，半径为4。图2-13（a）展示了一个航次的轨迹点；通过腐蚀操作，将捕捞区数据点连接成团（图2-13(b)）；然后进行扩张操作，剔除航行轨迹，保留下的点即为捕捞区的“核心”（图2-13(c)）；最后再进行腐蚀操作，将核心放大，即为识别的捕捞区（图2-13(d)）。</w:t>
      </w:r>
    </w:p>
    <w:p>
      <w:pPr>
        <w:spacing w:line="360" w:lineRule="auto"/>
        <w:jc w:val="center"/>
        <w:rPr>
          <w:rFonts w:asciiTheme="minorEastAsia" w:hAnsiTheme="minorEastAsia"/>
          <w:sz w:val="24"/>
          <w:szCs w:val="24"/>
        </w:rPr>
      </w:pPr>
      <w:r>
        <w:rPr>
          <w:sz w:val="24"/>
          <w:szCs w:val="24"/>
        </w:rPr>
        <w:drawing>
          <wp:inline distT="0" distB="0" distL="0" distR="0">
            <wp:extent cx="3079115" cy="2265680"/>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图片 7188"/>
                    <pic:cNvPicPr>
                      <a:picLocks noChangeAspect="1"/>
                    </pic:cNvPicPr>
                  </pic:nvPicPr>
                  <pic:blipFill>
                    <a:blip r:embed="rId21"/>
                    <a:stretch>
                      <a:fillRect/>
                    </a:stretch>
                  </pic:blipFill>
                  <pic:spPr>
                    <a:xfrm>
                      <a:off x="0" y="0"/>
                      <a:ext cx="3086779" cy="2271498"/>
                    </a:xfrm>
                    <a:prstGeom prst="rect">
                      <a:avLst/>
                    </a:prstGeom>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图2-14 完成捕捞区域识别的航次轨迹</w:t>
      </w:r>
    </w:p>
    <w:p>
      <w:pPr>
        <w:spacing w:line="360" w:lineRule="auto"/>
        <w:ind w:firstLine="420"/>
        <w:rPr>
          <w:rFonts w:asciiTheme="minorEastAsia" w:hAnsiTheme="minorEastAsia"/>
          <w:sz w:val="24"/>
          <w:szCs w:val="24"/>
        </w:rPr>
      </w:pPr>
      <w:r>
        <w:rPr>
          <w:rFonts w:hint="eastAsia" w:asciiTheme="minorEastAsia" w:hAnsiTheme="minor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粗略认为从A点进入捕捞区到B点离开捕捞区，渔船在进行捕捞作业。</w:t>
      </w:r>
    </w:p>
    <w:p>
      <w:pPr>
        <w:spacing w:line="360" w:lineRule="auto"/>
        <w:ind w:firstLine="420"/>
        <w:rPr>
          <w:rFonts w:asciiTheme="minorEastAsia" w:hAnsiTheme="minorEastAsia"/>
          <w:sz w:val="24"/>
          <w:szCs w:val="24"/>
        </w:rPr>
      </w:pPr>
      <w:r>
        <w:rPr>
          <w:rFonts w:hint="eastAsia" w:asciiTheme="minorEastAsia" w:hAnsiTheme="minorEastAsia"/>
          <w:sz w:val="24"/>
          <w:szCs w:val="24"/>
        </w:rPr>
        <w:t>需要强调的是，引入数据压缩算法后，可以通过参数epsilon更好的调整形态学处理结果。如图2-15所示，对于某个航次，由于往返的航行轨迹重叠导致局部轨迹数据点密度提高，在形态学处理时被误认为是捕捞区。通过增大</w:t>
      </w:r>
      <w:r>
        <w:rPr>
          <w:rFonts w:asciiTheme="minorEastAsia" w:hAnsiTheme="minorEastAsia"/>
          <w:sz w:val="24"/>
          <w:szCs w:val="24"/>
        </w:rPr>
        <w:t>Douglas-Peucker</w:t>
      </w:r>
      <w:r>
        <w:rPr>
          <w:rFonts w:hint="eastAsia" w:asciiTheme="minorEastAsia" w:hAnsiTheme="minorEastAsia"/>
          <w:sz w:val="24"/>
          <w:szCs w:val="24"/>
        </w:rPr>
        <w:t>算法的约束参数epsilon提高压缩率。该航次数据压缩前共3668条记录，（1）当epsilon=0.01,保留168个数据点；（2）当epsilon=0.02，保留110个数据点；（3）当epsilon=0.03，保留73个数据点。在不造成其他影响的情况下成功解决了问题。</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1751965" cy="1313815"/>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1751999" cy="1314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1965" cy="1313815"/>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752001" cy="1314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2600" cy="1313815"/>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753048" cy="1314000"/>
                    </a:xfrm>
                    <a:prstGeom prst="rect">
                      <a:avLst/>
                    </a:prstGeom>
                    <a:noFill/>
                    <a:ln>
                      <a:noFill/>
                    </a:ln>
                    <a:effectLst/>
                  </pic:spPr>
                </pic:pic>
              </a:graphicData>
            </a:graphic>
          </wp:inline>
        </w:drawing>
      </w:r>
    </w:p>
    <w:p>
      <w:pPr>
        <w:pStyle w:val="22"/>
        <w:numPr>
          <w:ilvl w:val="0"/>
          <w:numId w:val="4"/>
        </w:numPr>
        <w:spacing w:line="360" w:lineRule="auto"/>
        <w:ind w:firstLineChars="0"/>
        <w:rPr>
          <w:rFonts w:asciiTheme="minorEastAsia" w:hAnsiTheme="minorEastAsia"/>
          <w:sz w:val="24"/>
          <w:szCs w:val="24"/>
        </w:rPr>
      </w:pPr>
      <w:r>
        <w:rPr>
          <w:rFonts w:hint="eastAsia" w:asciiTheme="minorEastAsia" w:hAnsiTheme="minorEastAsia"/>
          <w:sz w:val="24"/>
          <w:szCs w:val="24"/>
        </w:rPr>
        <w:t xml:space="preserve"> </w:t>
      </w:r>
      <w:r>
        <w:rPr>
          <w:rFonts w:asciiTheme="minorEastAsia" w:hAnsiTheme="minorEastAsia"/>
          <w:sz w:val="24"/>
          <w:szCs w:val="24"/>
        </w:rPr>
        <w:t xml:space="preserve">                </w:t>
      </w:r>
      <w:r>
        <w:rPr>
          <w:rFonts w:hint="eastAsia" w:asciiTheme="minorEastAsia" w:hAnsiTheme="minorEastAsia"/>
          <w:sz w:val="24"/>
          <w:szCs w:val="24"/>
        </w:rPr>
        <w:t xml:space="preserve">（2） </w:t>
      </w:r>
      <w:r>
        <w:rPr>
          <w:rFonts w:asciiTheme="minorEastAsia" w:hAnsiTheme="minorEastAsia"/>
          <w:sz w:val="24"/>
          <w:szCs w:val="24"/>
        </w:rPr>
        <w:t xml:space="preserve">                  </w:t>
      </w:r>
      <w:r>
        <w:rPr>
          <w:rFonts w:hint="eastAsia" w:asciiTheme="minorEastAsia" w:hAnsiTheme="minorEastAsia"/>
          <w:sz w:val="24"/>
          <w:szCs w:val="24"/>
        </w:rPr>
        <w:t>（3）</w:t>
      </w:r>
    </w:p>
    <w:p>
      <w:pPr>
        <w:spacing w:line="360" w:lineRule="auto"/>
        <w:jc w:val="center"/>
        <w:rPr>
          <w:rFonts w:asciiTheme="minorEastAsia" w:hAnsiTheme="minorEastAsia"/>
          <w:sz w:val="24"/>
          <w:szCs w:val="24"/>
        </w:rPr>
      </w:pPr>
      <w:r>
        <w:rPr>
          <w:rFonts w:hint="eastAsia" w:asciiTheme="minorEastAsia" w:hAnsiTheme="minorEastAsia"/>
          <w:sz w:val="24"/>
          <w:szCs w:val="24"/>
        </w:rPr>
        <w:t>图2-15</w:t>
      </w:r>
      <w:r>
        <w:rPr>
          <w:rFonts w:asciiTheme="minorEastAsia" w:hAnsiTheme="minorEastAsia"/>
          <w:sz w:val="24"/>
          <w:szCs w:val="24"/>
        </w:rPr>
        <w:t xml:space="preserve"> Douglas-Peucker</w:t>
      </w:r>
      <w:r>
        <w:rPr>
          <w:rFonts w:hint="eastAsia" w:asciiTheme="minorEastAsia" w:hAnsiTheme="minorEastAsia"/>
          <w:sz w:val="24"/>
          <w:szCs w:val="24"/>
        </w:rPr>
        <w:t>算法不同的参数对于形态学误差的影响</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划分航次时一些并非出海捕捞的轨迹数据被作为航次对待。若通过数学形态学方法没有得到任何捕捞区信息，则视为是无效航次，忽略该航次并更新该船航次信息表。</w:t>
      </w:r>
    </w:p>
    <w:p>
      <w:pPr>
        <w:pStyle w:val="3"/>
        <w:spacing w:line="360" w:lineRule="auto"/>
      </w:pPr>
      <w:bookmarkStart w:id="10" w:name="_Toc507945811"/>
      <w:r>
        <w:rPr>
          <w:rFonts w:hint="eastAsia"/>
        </w:rPr>
        <w:t>结果验证</w:t>
      </w:r>
      <w:bookmarkEnd w:id="10"/>
    </w:p>
    <w:p>
      <w:pPr>
        <w:spacing w:line="360" w:lineRule="auto"/>
        <w:ind w:firstLine="420"/>
        <w:rPr>
          <w:rFonts w:asciiTheme="minorEastAsia" w:hAnsiTheme="minorEastAsia"/>
          <w:sz w:val="24"/>
          <w:szCs w:val="24"/>
        </w:rPr>
      </w:pPr>
      <w:r>
        <w:rPr>
          <w:rFonts w:hint="eastAsia" w:asciiTheme="minorEastAsia" w:hAnsiTheme="minorEastAsia"/>
          <w:sz w:val="24"/>
          <w:szCs w:val="24"/>
        </w:rPr>
        <w:t>我们利用与实际地理位置、渔业产量对比的方式验证渔船捕捞行为识别算法输出结果的准确率。</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3506470" cy="1991360"/>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 name="图片 7187" descr="C:\Users\zhenyong\Documents\GitHub\Dissertation\图片\3-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506480" cy="1991652"/>
                    </a:xfrm>
                    <a:prstGeom prst="rect">
                      <a:avLst/>
                    </a:prstGeom>
                    <a:noFill/>
                    <a:ln>
                      <a:noFill/>
                    </a:ln>
                  </pic:spPr>
                </pic:pic>
              </a:graphicData>
            </a:graphic>
          </wp:inline>
        </w:drawing>
      </w:r>
    </w:p>
    <w:p>
      <w:pPr>
        <w:spacing w:line="360" w:lineRule="auto"/>
        <w:jc w:val="center"/>
        <w:rPr>
          <w:rFonts w:asciiTheme="minorEastAsia" w:hAnsiTheme="minorEastAsia"/>
          <w:sz w:val="24"/>
          <w:szCs w:val="24"/>
        </w:rPr>
      </w:pPr>
      <w:r>
        <w:rPr>
          <w:rFonts w:hint="eastAsia" w:asciiTheme="minorEastAsia" w:hAnsiTheme="minorEastAsia"/>
          <w:sz w:val="24"/>
          <w:szCs w:val="24"/>
        </w:rPr>
        <w:t>图2-16 港口定位结果</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为了验证港口定位的准确性，我们将识别出的港口坐标标记在Google Earth上与实际地理位置进行对比。如图2-16红色标记所示，港口基本分布于浙江省沿岸。对于少数位于福建省的港口，通过渔民确认，对应船只确实进行过停靠。</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由于渔业产量与捕捞息息相关，可以间接反馈捕捞努力量，根据渔业数据的发布周期，我们按月统计了渔船的航行时间和捕捞时间，与浙江省温州市海洋渔业救助中心记录的渔业产量数据进行对比</w:t>
      </w:r>
    </w:p>
    <w:p>
      <w:pPr>
        <w:spacing w:line="360" w:lineRule="auto"/>
        <w:rPr>
          <w:sz w:val="24"/>
          <w:szCs w:val="24"/>
        </w:rPr>
      </w:pPr>
      <w:r>
        <w:rPr>
          <w:sz w:val="24"/>
          <w:szCs w:val="24"/>
        </w:rPr>
        <w:drawing>
          <wp:inline distT="0" distB="0" distL="0" distR="0">
            <wp:extent cx="2560320" cy="20878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2560692" cy="2088000"/>
                    </a:xfrm>
                    <a:prstGeom prst="rect">
                      <a:avLst/>
                    </a:prstGeom>
                  </pic:spPr>
                </pic:pic>
              </a:graphicData>
            </a:graphic>
          </wp:inline>
        </w:drawing>
      </w:r>
      <w:r>
        <w:rPr>
          <w:sz w:val="24"/>
          <w:szCs w:val="24"/>
        </w:rPr>
        <w:t xml:space="preserve"> </w:t>
      </w:r>
      <w:r>
        <w:rPr>
          <w:sz w:val="24"/>
          <w:szCs w:val="24"/>
        </w:rPr>
        <w:drawing>
          <wp:inline distT="0" distB="0" distL="0" distR="0">
            <wp:extent cx="2433955" cy="208788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2434499" cy="2088000"/>
                    </a:xfrm>
                    <a:prstGeom prst="rect">
                      <a:avLst/>
                    </a:prstGeom>
                  </pic:spPr>
                </pic:pic>
              </a:graphicData>
            </a:graphic>
          </wp:inline>
        </w:drawing>
      </w:r>
    </w:p>
    <w:p>
      <w:pPr>
        <w:pStyle w:val="22"/>
        <w:numPr>
          <w:ilvl w:val="0"/>
          <w:numId w:val="5"/>
        </w:numPr>
        <w:spacing w:line="360" w:lineRule="auto"/>
        <w:ind w:firstLineChars="0"/>
        <w:rPr>
          <w:sz w:val="24"/>
          <w:szCs w:val="24"/>
        </w:rPr>
      </w:pPr>
      <w:r>
        <w:rPr>
          <w:rFonts w:hint="eastAsia"/>
          <w:sz w:val="24"/>
          <w:szCs w:val="24"/>
        </w:rPr>
        <w:t xml:space="preserve">                            （2）</w:t>
      </w:r>
    </w:p>
    <w:p>
      <w:pPr>
        <w:spacing w:line="360" w:lineRule="auto"/>
        <w:jc w:val="center"/>
        <w:rPr>
          <w:sz w:val="24"/>
          <w:szCs w:val="24"/>
        </w:rPr>
      </w:pPr>
      <w:r>
        <w:rPr>
          <w:rFonts w:hint="eastAsia"/>
          <w:sz w:val="24"/>
          <w:szCs w:val="24"/>
        </w:rPr>
        <w:t>图2-17捕捞时间/捕捞距离与渔业产量数据对比</w:t>
      </w:r>
    </w:p>
    <w:p>
      <w:pPr>
        <w:spacing w:line="360" w:lineRule="auto"/>
        <w:ind w:firstLine="420"/>
        <w:rPr>
          <w:rFonts w:asciiTheme="minorEastAsia" w:hAnsiTheme="minorEastAsia"/>
          <w:sz w:val="24"/>
          <w:szCs w:val="24"/>
        </w:rPr>
      </w:pPr>
      <w:r>
        <w:rPr>
          <w:rFonts w:hint="eastAsia" w:asciiTheme="minorEastAsia" w:hAnsiTheme="minorEastAsia"/>
          <w:sz w:val="24"/>
          <w:szCs w:val="24"/>
        </w:rPr>
        <w:t>图</w:t>
      </w:r>
      <w:r>
        <w:rPr>
          <w:rFonts w:hint="eastAsia"/>
          <w:sz w:val="24"/>
          <w:szCs w:val="24"/>
        </w:rPr>
        <w:t>2-17</w:t>
      </w:r>
      <w:r>
        <w:rPr>
          <w:rFonts w:hint="eastAsia" w:asciiTheme="minorEastAsia" w:hAnsiTheme="minorEastAsia"/>
          <w:sz w:val="24"/>
          <w:szCs w:val="24"/>
        </w:rPr>
        <w:t>中，蓝色折线为2014年4月至2016年3月浙江省渔业产量，灰色条形图为（1）捕捞时间（2）捕捞距离。可以看出，统计结果与渔业产量数据呈现明显的正相关：禁渔期（7月-8月）捕捞累计时间短、产量低；冬捕期和春节旺季（10月-次年1月）捕捞累计时间长，产量高。捕捞作业总时间与渔业产量的Pearson相关系数为89.80%，捕捞作业总距离与渔业产量的Pearson相关系数为82.11%。由于总航行时间和总航行距离的计算本身就有偏差，最终得到的强相关性一定程度上验证了捕捞作业行为被准确识别。</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从图</w:t>
      </w:r>
      <w:r>
        <w:rPr>
          <w:rFonts w:hint="eastAsia"/>
          <w:sz w:val="24"/>
          <w:szCs w:val="24"/>
        </w:rPr>
        <w:t>2-17</w:t>
      </w:r>
      <w:r>
        <w:rPr>
          <w:rFonts w:hint="eastAsia" w:asciiTheme="minorEastAsia" w:hAnsiTheme="minorEastAsia"/>
          <w:sz w:val="24"/>
          <w:szCs w:val="24"/>
        </w:rPr>
        <w:t>中，我们还可以看出，与2014年冬季捕捞数据（蓝色折线图的第一个峰值）相比，2015年冬捕数据（蓝色折线图的第二个峰值）并没有明显变化，说明两年产量相似。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1750695" cy="1547495"/>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1751274"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p>
    <w:p>
      <w:pPr>
        <w:pStyle w:val="22"/>
        <w:numPr>
          <w:ilvl w:val="0"/>
          <w:numId w:val="6"/>
        </w:numPr>
        <w:spacing w:line="360" w:lineRule="auto"/>
        <w:ind w:firstLineChars="0"/>
        <w:rPr>
          <w:rFonts w:asciiTheme="minorEastAsia" w:hAnsiTheme="minorEastAsia"/>
          <w:sz w:val="24"/>
          <w:szCs w:val="24"/>
        </w:rPr>
      </w:pPr>
      <w:r>
        <w:rPr>
          <w:rFonts w:hint="eastAsia" w:asciiTheme="minorEastAsia" w:hAnsiTheme="minorEastAsia"/>
          <w:sz w:val="24"/>
          <w:szCs w:val="24"/>
        </w:rPr>
        <w:t xml:space="preserve">                （b）                  （c）</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1750695" cy="1547495"/>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（d）                  （e）                  （f）</w:t>
      </w:r>
    </w:p>
    <w:p>
      <w:pPr>
        <w:spacing w:line="360" w:lineRule="auto"/>
        <w:jc w:val="center"/>
        <w:rPr>
          <w:rFonts w:asciiTheme="minorEastAsia" w:hAnsiTheme="minorEastAsia"/>
          <w:sz w:val="24"/>
          <w:szCs w:val="24"/>
        </w:rPr>
      </w:pPr>
      <w:r>
        <w:rPr>
          <w:rFonts w:asciiTheme="minorEastAsia" w:hAnsiTheme="minorEastAsia"/>
          <w:sz w:val="24"/>
          <w:szCs w:val="24"/>
        </w:rPr>
        <w:drawing>
          <wp:inline distT="0" distB="0" distL="0" distR="0">
            <wp:extent cx="1750695" cy="1547495"/>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r>
        <w:rPr>
          <w:rFonts w:asciiTheme="minorEastAsia" w:hAnsiTheme="minorEastAsia"/>
          <w:sz w:val="24"/>
          <w:szCs w:val="24"/>
        </w:rPr>
        <w:drawing>
          <wp:inline distT="0" distB="0" distL="0" distR="0">
            <wp:extent cx="1750695" cy="1547495"/>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751273" cy="1548000"/>
                    </a:xfrm>
                    <a:prstGeom prst="rect">
                      <a:avLst/>
                    </a:prstGeom>
                    <a:noFill/>
                    <a:ln>
                      <a:noFill/>
                    </a:ln>
                    <a:effectLst/>
                  </pic:spPr>
                </pic:pic>
              </a:graphicData>
            </a:graphic>
          </wp:inline>
        </w:drawing>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ab/>
      </w:r>
      <w:r>
        <w:rPr>
          <w:rFonts w:hint="eastAsia" w:asciiTheme="minorEastAsia" w:hAnsiTheme="minorEastAsia"/>
          <w:sz w:val="24"/>
          <w:szCs w:val="24"/>
        </w:rPr>
        <w:t>（g）                  （h）                  （i）</w:t>
      </w:r>
    </w:p>
    <w:p>
      <w:pPr>
        <w:spacing w:line="360" w:lineRule="auto"/>
        <w:jc w:val="center"/>
        <w:rPr>
          <w:rFonts w:asciiTheme="minorEastAsia" w:hAnsiTheme="minorEastAsia"/>
          <w:sz w:val="24"/>
          <w:szCs w:val="24"/>
        </w:rPr>
      </w:pPr>
      <w:r>
        <w:rPr>
          <w:rFonts w:hint="eastAsia" w:asciiTheme="minorEastAsia" w:hAnsiTheme="minorEastAsia"/>
          <w:sz w:val="24"/>
          <w:szCs w:val="24"/>
        </w:rPr>
        <w:t>图</w:t>
      </w:r>
      <w:r>
        <w:rPr>
          <w:rFonts w:hint="eastAsia"/>
          <w:sz w:val="24"/>
          <w:szCs w:val="24"/>
        </w:rPr>
        <w:t>2-18</w:t>
      </w:r>
      <w:r>
        <w:rPr>
          <w:rFonts w:hint="eastAsia" w:asciiTheme="minorEastAsia" w:hAnsiTheme="minorEastAsia"/>
          <w:sz w:val="24"/>
          <w:szCs w:val="24"/>
        </w:rPr>
        <w:t xml:space="preserve"> 2014年第二季度到2016年第二季度的捕捞区域热度图</w:t>
      </w:r>
    </w:p>
    <w:p>
      <w:pPr>
        <w:spacing w:line="360" w:lineRule="auto"/>
        <w:rPr>
          <w:rFonts w:asciiTheme="minorEastAsia" w:hAnsiTheme="minorEastAsia"/>
          <w:sz w:val="24"/>
          <w:szCs w:val="24"/>
        </w:rPr>
      </w:pPr>
      <w:r>
        <w:rPr>
          <w:rFonts w:hint="eastAsia" w:asciiTheme="minorEastAsia" w:hAnsiTheme="minorEastAsia"/>
          <w:sz w:val="24"/>
          <w:szCs w:val="24"/>
        </w:rPr>
        <w:tab/>
      </w:r>
      <w:r>
        <w:rPr>
          <w:rFonts w:hint="eastAsia" w:asciiTheme="minorEastAsia" w:hAnsiTheme="minorEastAsia"/>
          <w:sz w:val="24"/>
          <w:szCs w:val="24"/>
        </w:rPr>
        <w:t>通过图</w:t>
      </w:r>
      <w:r>
        <w:rPr>
          <w:rFonts w:hint="eastAsia"/>
          <w:sz w:val="24"/>
          <w:szCs w:val="24"/>
        </w:rPr>
        <w:t>2-18</w:t>
      </w:r>
      <w:r>
        <w:rPr>
          <w:rFonts w:hint="eastAsia" w:asciiTheme="minorEastAsia" w:hAnsiTheme="minorEastAsia"/>
          <w:sz w:val="24"/>
          <w:szCs w:val="24"/>
        </w:rPr>
        <w:t>对捕捞区热度图的统计，可以看出捕捞区确实存在东移趋势，尤其是比较2014年到2016年的第二季度捕捞区热度图（a）（e）（i）可以明显看出这一趋势。与图</w:t>
      </w:r>
      <w:r>
        <w:rPr>
          <w:rFonts w:hint="eastAsia"/>
          <w:sz w:val="24"/>
          <w:szCs w:val="24"/>
        </w:rPr>
        <w:t>2-17</w:t>
      </w:r>
      <w:r>
        <w:rPr>
          <w:rFonts w:hint="eastAsia" w:asciiTheme="minorEastAsia" w:hAnsiTheme="minorEastAsia"/>
          <w:sz w:val="24"/>
          <w:szCs w:val="24"/>
        </w:rPr>
        <w:t>中统计的结果一致，说明渔民需要航行至更远的海域进行捕捞作业。这种行为一方面反映出近海捕捞资源不足，渔业资源枯竭；另一方面预示着捕捞成本的增加，可能会造成渔民生活水平下降、水产品价格上升、海洋环境进一步恶化。</w:t>
      </w:r>
    </w:p>
    <w:p>
      <w:pPr>
        <w:pStyle w:val="3"/>
        <w:spacing w:line="360" w:lineRule="auto"/>
      </w:pPr>
      <w:bookmarkStart w:id="11" w:name="_Toc505761559"/>
      <w:bookmarkStart w:id="12" w:name="_Toc507945812"/>
      <w:r>
        <w:rPr>
          <w:rFonts w:hint="eastAsia"/>
        </w:rPr>
        <w:t>本章小结</w:t>
      </w:r>
      <w:bookmarkEnd w:id="11"/>
      <w:bookmarkEnd w:id="12"/>
    </w:p>
    <w:p>
      <w:pPr>
        <w:spacing w:line="360" w:lineRule="auto"/>
        <w:ind w:firstLine="420"/>
        <w:rPr>
          <w:rFonts w:asciiTheme="minorEastAsia" w:hAnsiTheme="minorEastAsia"/>
          <w:sz w:val="24"/>
          <w:szCs w:val="24"/>
        </w:rPr>
      </w:pPr>
      <w:r>
        <w:rPr>
          <w:rFonts w:hint="eastAsia" w:asciiTheme="minorEastAsia" w:hAnsiTheme="minorEastAsia"/>
          <w:sz w:val="24"/>
          <w:szCs w:val="24"/>
        </w:rPr>
        <w:t>本章提出了渔船捕捞行为识别算法。按照系统实现的顺序，依次介绍了数据处理、港口定位、航次划分、捕捞区识别、结果验证五个环节，并对识别结果进行了评估和分析。通过与渔业经济数据对比计算Pearson相关系数可以看出，算法的输出结果较准确的识别了渔船的捕捞行为。统计得到的捕捞时间和捕捞距离，能够反映出捕捞区域东移的趋势，这种变化表明近海渔业资源枯竭和渔民捕捞成本提高。</w:t>
      </w:r>
    </w:p>
    <w:p/>
    <w:sectPr>
      <w:endnotePr>
        <w:numFmt w:val="decimal"/>
      </w:endnote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id="0">
    <w:p>
      <w:pPr>
        <w:pStyle w:val="6"/>
      </w:pPr>
      <w:r>
        <w:rPr>
          <w:rStyle w:val="14"/>
        </w:rPr>
        <w:endnoteRef/>
      </w:r>
      <w:r>
        <w:t xml:space="preserve"> </w:t>
      </w:r>
      <w:r>
        <w:rPr>
          <w:rFonts w:ascii="Arial" w:hAnsi="Arial" w:cs="Arial"/>
          <w:color w:val="000000"/>
          <w:sz w:val="20"/>
          <w:szCs w:val="20"/>
        </w:rPr>
        <w:t>Kaiser M J, Ramsay K, Richardson C A, et al. Chronic fishing disturbance has changed shelf sea benthic community structure[J]. Journal of Animal Ecology, 2000, 69(3):494–503.</w:t>
      </w:r>
    </w:p>
  </w:endnote>
  <w:endnote w:id="1">
    <w:p>
      <w:pPr>
        <w:pStyle w:val="6"/>
      </w:pPr>
      <w:r>
        <w:rPr>
          <w:rStyle w:val="14"/>
        </w:rPr>
        <w:endnoteRef/>
      </w:r>
      <w:r>
        <w:t xml:space="preserve"> </w:t>
      </w:r>
      <w:r>
        <w:rPr>
          <w:rFonts w:ascii="Arial" w:hAnsi="Arial" w:cs="Arial"/>
          <w:color w:val="000000"/>
          <w:sz w:val="20"/>
          <w:szCs w:val="20"/>
        </w:rPr>
        <w:t>Mackinson S, Sumaila U R, Pitcher T J. Bioeconomics and catchability: fish and fishers behaviour during stock collapse[J]. Fisheries Research, 1997, 31(1–2):11-17.</w:t>
      </w:r>
    </w:p>
  </w:endnote>
  <w:endnote w:id="2">
    <w:p>
      <w:pPr>
        <w:pStyle w:val="6"/>
      </w:pPr>
      <w:r>
        <w:rPr>
          <w:rStyle w:val="14"/>
        </w:rPr>
        <w:endnoteRef/>
      </w:r>
      <w:r>
        <w:t xml:space="preserve"> </w:t>
      </w:r>
      <w:r>
        <w:rPr>
          <w:rFonts w:ascii="Arial" w:hAnsi="Arial" w:cs="Arial"/>
          <w:color w:val="000000"/>
          <w:sz w:val="20"/>
          <w:szCs w:val="20"/>
        </w:rPr>
        <w:t>Rijnsdorp A D, Broekman P L V M, Visser E G. Competitive interactions among beam trawlers exploiting local patches of flatfish in the North Sea[J]. Ices Journal of Marine Science, 2000, 57(4):894-902.</w:t>
      </w:r>
    </w:p>
  </w:endnote>
  <w:endnote w:id="3">
    <w:p>
      <w:pPr>
        <w:pStyle w:val="6"/>
      </w:pPr>
      <w:r>
        <w:rPr>
          <w:rStyle w:val="1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4">
    <w:p>
      <w:pPr>
        <w:pStyle w:val="6"/>
      </w:pPr>
      <w:r>
        <w:rPr>
          <w:rStyle w:val="1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5">
    <w:p>
      <w:pPr>
        <w:pStyle w:val="6"/>
      </w:pPr>
      <w:r>
        <w:rPr>
          <w:rStyle w:val="1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6">
    <w:p>
      <w:pPr>
        <w:pStyle w:val="6"/>
      </w:pPr>
      <w:r>
        <w:rPr>
          <w:rStyle w:val="14"/>
        </w:rPr>
        <w:endnoteRef/>
      </w:r>
      <w:r>
        <w:t xml:space="preserve"> </w:t>
      </w:r>
      <w:r>
        <w:rPr>
          <w:rFonts w:ascii="Arial" w:hAnsi="Arial" w:cs="Arial"/>
          <w:color w:val="000000"/>
          <w:sz w:val="20"/>
          <w:szCs w:val="20"/>
        </w:rPr>
        <w:t>Wang L, Zheng Y, Xie X, et al. A Flexible Spatio-Temporal Indexing Scheme for Large-Scale GPS Track Retrieval[C]// International Conference on Mobile Data Management. IEEE Computer Society, 2008:1-8.</w:t>
      </w:r>
    </w:p>
  </w:endnote>
  <w:endnote w:id="7">
    <w:p>
      <w:pPr>
        <w:pStyle w:val="6"/>
      </w:pPr>
      <w:r>
        <w:rPr>
          <w:rStyle w:val="1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mbria">
    <w:panose1 w:val="02040503050406030204"/>
    <w:charset w:val="00"/>
    <w:family w:val="roman"/>
    <w:pitch w:val="default"/>
    <w:sig w:usb0="E00002FF" w:usb1="400004FF" w:usb2="00000000" w:usb3="00000000" w:csb0="2000019F" w:csb1="00000000"/>
  </w:font>
  <w:font w:name="Arial">
    <w:panose1 w:val="020B0604020202020204"/>
    <w:charset w:val="00"/>
    <w:family w:val="swiss"/>
    <w:pitch w:val="default"/>
    <w:sig w:usb0="E0002EFF" w:usb1="C0007843" w:usb2="00000009" w:usb3="00000000" w:csb0="400001FF" w:csb1="FFFF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80000287" w:usb1="28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multilevel"/>
    <w:tmpl w:val="0ED10FCC"/>
    <w:lvl w:ilvl="0" w:tentative="0">
      <w:start w:val="1"/>
      <w:numFmt w:val="decimal"/>
      <w:lvlText w:val="（%1）"/>
      <w:lvlJc w:val="left"/>
      <w:pPr>
        <w:ind w:left="1920" w:hanging="720"/>
      </w:pPr>
      <w:rPr>
        <w:rFonts w:hint="default"/>
      </w:rPr>
    </w:lvl>
    <w:lvl w:ilvl="1" w:tentative="0">
      <w:start w:val="1"/>
      <w:numFmt w:val="lowerLetter"/>
      <w:lvlText w:val="%2)"/>
      <w:lvlJc w:val="left"/>
      <w:pPr>
        <w:ind w:left="2040" w:hanging="420"/>
      </w:pPr>
    </w:lvl>
    <w:lvl w:ilvl="2" w:tentative="0">
      <w:start w:val="1"/>
      <w:numFmt w:val="lowerRoman"/>
      <w:lvlText w:val="%3."/>
      <w:lvlJc w:val="right"/>
      <w:pPr>
        <w:ind w:left="2460" w:hanging="420"/>
      </w:pPr>
    </w:lvl>
    <w:lvl w:ilvl="3" w:tentative="0">
      <w:start w:val="1"/>
      <w:numFmt w:val="decimal"/>
      <w:lvlText w:val="%4."/>
      <w:lvlJc w:val="left"/>
      <w:pPr>
        <w:ind w:left="2880" w:hanging="420"/>
      </w:pPr>
    </w:lvl>
    <w:lvl w:ilvl="4" w:tentative="0">
      <w:start w:val="1"/>
      <w:numFmt w:val="lowerLetter"/>
      <w:lvlText w:val="%5)"/>
      <w:lvlJc w:val="left"/>
      <w:pPr>
        <w:ind w:left="3300" w:hanging="420"/>
      </w:pPr>
    </w:lvl>
    <w:lvl w:ilvl="5" w:tentative="0">
      <w:start w:val="1"/>
      <w:numFmt w:val="lowerRoman"/>
      <w:lvlText w:val="%6."/>
      <w:lvlJc w:val="right"/>
      <w:pPr>
        <w:ind w:left="3720" w:hanging="420"/>
      </w:pPr>
    </w:lvl>
    <w:lvl w:ilvl="6" w:tentative="0">
      <w:start w:val="1"/>
      <w:numFmt w:val="decimal"/>
      <w:lvlText w:val="%7."/>
      <w:lvlJc w:val="left"/>
      <w:pPr>
        <w:ind w:left="4140" w:hanging="420"/>
      </w:pPr>
    </w:lvl>
    <w:lvl w:ilvl="7" w:tentative="0">
      <w:start w:val="1"/>
      <w:numFmt w:val="lowerLetter"/>
      <w:lvlText w:val="%8)"/>
      <w:lvlJc w:val="left"/>
      <w:pPr>
        <w:ind w:left="4560" w:hanging="420"/>
      </w:pPr>
    </w:lvl>
    <w:lvl w:ilvl="8" w:tentative="0">
      <w:start w:val="1"/>
      <w:numFmt w:val="lowerRoman"/>
      <w:lvlText w:val="%9."/>
      <w:lvlJc w:val="right"/>
      <w:pPr>
        <w:ind w:left="4980" w:hanging="420"/>
      </w:pPr>
    </w:lvl>
  </w:abstractNum>
  <w:abstractNum w:abstractNumId="1">
    <w:nsid w:val="14B80012"/>
    <w:multiLevelType w:val="multilevel"/>
    <w:tmpl w:val="14B80012"/>
    <w:lvl w:ilvl="0" w:tentative="0">
      <w:start w:val="1"/>
      <w:numFmt w:val="lowerLetter"/>
      <w:lvlText w:val="（%1）"/>
      <w:lvlJc w:val="left"/>
      <w:pPr>
        <w:ind w:left="2100" w:hanging="840"/>
      </w:pPr>
      <w:rPr>
        <w:rFonts w:hint="default"/>
      </w:rPr>
    </w:lvl>
    <w:lvl w:ilvl="1" w:tentative="0">
      <w:start w:val="1"/>
      <w:numFmt w:val="lowerLetter"/>
      <w:lvlText w:val="%2)"/>
      <w:lvlJc w:val="left"/>
      <w:pPr>
        <w:ind w:left="2100" w:hanging="420"/>
      </w:pPr>
    </w:lvl>
    <w:lvl w:ilvl="2" w:tentative="0">
      <w:start w:val="1"/>
      <w:numFmt w:val="lowerRoman"/>
      <w:lvlText w:val="%3."/>
      <w:lvlJc w:val="right"/>
      <w:pPr>
        <w:ind w:left="2520" w:hanging="420"/>
      </w:pPr>
    </w:lvl>
    <w:lvl w:ilvl="3" w:tentative="0">
      <w:start w:val="1"/>
      <w:numFmt w:val="decimal"/>
      <w:lvlText w:val="%4."/>
      <w:lvlJc w:val="left"/>
      <w:pPr>
        <w:ind w:left="2940" w:hanging="420"/>
      </w:pPr>
    </w:lvl>
    <w:lvl w:ilvl="4" w:tentative="0">
      <w:start w:val="1"/>
      <w:numFmt w:val="lowerLetter"/>
      <w:lvlText w:val="%5)"/>
      <w:lvlJc w:val="left"/>
      <w:pPr>
        <w:ind w:left="3360" w:hanging="420"/>
      </w:pPr>
    </w:lvl>
    <w:lvl w:ilvl="5" w:tentative="0">
      <w:start w:val="1"/>
      <w:numFmt w:val="lowerRoman"/>
      <w:lvlText w:val="%6."/>
      <w:lvlJc w:val="right"/>
      <w:pPr>
        <w:ind w:left="3780" w:hanging="420"/>
      </w:pPr>
    </w:lvl>
    <w:lvl w:ilvl="6" w:tentative="0">
      <w:start w:val="1"/>
      <w:numFmt w:val="decimal"/>
      <w:lvlText w:val="%7."/>
      <w:lvlJc w:val="left"/>
      <w:pPr>
        <w:ind w:left="4200" w:hanging="420"/>
      </w:pPr>
    </w:lvl>
    <w:lvl w:ilvl="7" w:tentative="0">
      <w:start w:val="1"/>
      <w:numFmt w:val="lowerLetter"/>
      <w:lvlText w:val="%8)"/>
      <w:lvlJc w:val="left"/>
      <w:pPr>
        <w:ind w:left="4620" w:hanging="420"/>
      </w:pPr>
    </w:lvl>
    <w:lvl w:ilvl="8" w:tentative="0">
      <w:start w:val="1"/>
      <w:numFmt w:val="lowerRoman"/>
      <w:lvlText w:val="%9."/>
      <w:lvlJc w:val="right"/>
      <w:pPr>
        <w:ind w:left="5040" w:hanging="420"/>
      </w:pPr>
    </w:lvl>
  </w:abstractNum>
  <w:abstractNum w:abstractNumId="2">
    <w:nsid w:val="1DA6182F"/>
    <w:multiLevelType w:val="multilevel"/>
    <w:tmpl w:val="1DA6182F"/>
    <w:lvl w:ilvl="0" w:tentative="0">
      <w:start w:val="1"/>
      <w:numFmt w:val="decimal"/>
      <w:lvlText w:val="（%1）"/>
      <w:lvlJc w:val="left"/>
      <w:pPr>
        <w:ind w:left="2520" w:hanging="720"/>
      </w:pPr>
      <w:rPr>
        <w:rFonts w:hint="default"/>
      </w:rPr>
    </w:lvl>
    <w:lvl w:ilvl="1" w:tentative="0">
      <w:start w:val="1"/>
      <w:numFmt w:val="lowerLetter"/>
      <w:lvlText w:val="%2)"/>
      <w:lvlJc w:val="left"/>
      <w:pPr>
        <w:ind w:left="2640" w:hanging="420"/>
      </w:pPr>
    </w:lvl>
    <w:lvl w:ilvl="2" w:tentative="0">
      <w:start w:val="1"/>
      <w:numFmt w:val="lowerRoman"/>
      <w:lvlText w:val="%3."/>
      <w:lvlJc w:val="right"/>
      <w:pPr>
        <w:ind w:left="3060" w:hanging="420"/>
      </w:pPr>
    </w:lvl>
    <w:lvl w:ilvl="3" w:tentative="0">
      <w:start w:val="1"/>
      <w:numFmt w:val="decimal"/>
      <w:lvlText w:val="%4."/>
      <w:lvlJc w:val="left"/>
      <w:pPr>
        <w:ind w:left="3480" w:hanging="420"/>
      </w:pPr>
    </w:lvl>
    <w:lvl w:ilvl="4" w:tentative="0">
      <w:start w:val="1"/>
      <w:numFmt w:val="lowerLetter"/>
      <w:lvlText w:val="%5)"/>
      <w:lvlJc w:val="left"/>
      <w:pPr>
        <w:ind w:left="3900" w:hanging="420"/>
      </w:pPr>
    </w:lvl>
    <w:lvl w:ilvl="5" w:tentative="0">
      <w:start w:val="1"/>
      <w:numFmt w:val="lowerRoman"/>
      <w:lvlText w:val="%6."/>
      <w:lvlJc w:val="right"/>
      <w:pPr>
        <w:ind w:left="4320" w:hanging="420"/>
      </w:pPr>
    </w:lvl>
    <w:lvl w:ilvl="6" w:tentative="0">
      <w:start w:val="1"/>
      <w:numFmt w:val="decimal"/>
      <w:lvlText w:val="%7."/>
      <w:lvlJc w:val="left"/>
      <w:pPr>
        <w:ind w:left="4740" w:hanging="420"/>
      </w:pPr>
    </w:lvl>
    <w:lvl w:ilvl="7" w:tentative="0">
      <w:start w:val="1"/>
      <w:numFmt w:val="lowerLetter"/>
      <w:lvlText w:val="%8)"/>
      <w:lvlJc w:val="left"/>
      <w:pPr>
        <w:ind w:left="5160" w:hanging="420"/>
      </w:pPr>
    </w:lvl>
    <w:lvl w:ilvl="8" w:tentative="0">
      <w:start w:val="1"/>
      <w:numFmt w:val="lowerRoman"/>
      <w:lvlText w:val="%9."/>
      <w:lvlJc w:val="right"/>
      <w:pPr>
        <w:ind w:left="5580" w:hanging="420"/>
      </w:pPr>
    </w:lvl>
  </w:abstractNum>
  <w:abstractNum w:abstractNumId="3">
    <w:nsid w:val="1F0B14AA"/>
    <w:multiLevelType w:val="multilevel"/>
    <w:tmpl w:val="1F0B14AA"/>
    <w:lvl w:ilvl="0" w:tentative="0">
      <w:start w:val="1"/>
      <w:numFmt w:val="decimal"/>
      <w:lvlText w:val="（%1）"/>
      <w:lvlJc w:val="left"/>
      <w:pPr>
        <w:ind w:left="2640" w:hanging="720"/>
      </w:pPr>
      <w:rPr>
        <w:rFonts w:hint="default"/>
      </w:rPr>
    </w:lvl>
    <w:lvl w:ilvl="1" w:tentative="0">
      <w:start w:val="1"/>
      <w:numFmt w:val="lowerLetter"/>
      <w:lvlText w:val="%2)"/>
      <w:lvlJc w:val="left"/>
      <w:pPr>
        <w:ind w:left="2760" w:hanging="420"/>
      </w:pPr>
    </w:lvl>
    <w:lvl w:ilvl="2" w:tentative="0">
      <w:start w:val="1"/>
      <w:numFmt w:val="lowerRoman"/>
      <w:lvlText w:val="%3."/>
      <w:lvlJc w:val="right"/>
      <w:pPr>
        <w:ind w:left="3180" w:hanging="420"/>
      </w:pPr>
    </w:lvl>
    <w:lvl w:ilvl="3" w:tentative="0">
      <w:start w:val="1"/>
      <w:numFmt w:val="decimal"/>
      <w:lvlText w:val="%4."/>
      <w:lvlJc w:val="left"/>
      <w:pPr>
        <w:ind w:left="3600" w:hanging="420"/>
      </w:pPr>
    </w:lvl>
    <w:lvl w:ilvl="4" w:tentative="0">
      <w:start w:val="1"/>
      <w:numFmt w:val="lowerLetter"/>
      <w:lvlText w:val="%5)"/>
      <w:lvlJc w:val="left"/>
      <w:pPr>
        <w:ind w:left="4020" w:hanging="420"/>
      </w:pPr>
    </w:lvl>
    <w:lvl w:ilvl="5" w:tentative="0">
      <w:start w:val="1"/>
      <w:numFmt w:val="lowerRoman"/>
      <w:lvlText w:val="%6."/>
      <w:lvlJc w:val="right"/>
      <w:pPr>
        <w:ind w:left="4440" w:hanging="420"/>
      </w:pPr>
    </w:lvl>
    <w:lvl w:ilvl="6" w:tentative="0">
      <w:start w:val="1"/>
      <w:numFmt w:val="decimal"/>
      <w:lvlText w:val="%7."/>
      <w:lvlJc w:val="left"/>
      <w:pPr>
        <w:ind w:left="4860" w:hanging="420"/>
      </w:pPr>
    </w:lvl>
    <w:lvl w:ilvl="7" w:tentative="0">
      <w:start w:val="1"/>
      <w:numFmt w:val="lowerLetter"/>
      <w:lvlText w:val="%8)"/>
      <w:lvlJc w:val="left"/>
      <w:pPr>
        <w:ind w:left="5280" w:hanging="420"/>
      </w:pPr>
    </w:lvl>
    <w:lvl w:ilvl="8" w:tentative="0">
      <w:start w:val="1"/>
      <w:numFmt w:val="lowerRoman"/>
      <w:lvlText w:val="%9."/>
      <w:lvlJc w:val="right"/>
      <w:pPr>
        <w:ind w:left="5700" w:hanging="420"/>
      </w:pPr>
    </w:lvl>
  </w:abstractNum>
  <w:abstractNum w:abstractNumId="4">
    <w:nsid w:val="4CCE3498"/>
    <w:multiLevelType w:val="multilevel"/>
    <w:tmpl w:val="4CCE3498"/>
    <w:lvl w:ilvl="0" w:tentative="0">
      <w:start w:val="1"/>
      <w:numFmt w:val="decimal"/>
      <w:lvlText w:val="（%1）"/>
      <w:lvlJc w:val="left"/>
      <w:pPr>
        <w:ind w:left="2640" w:hanging="720"/>
      </w:pPr>
      <w:rPr>
        <w:rFonts w:hint="default"/>
      </w:rPr>
    </w:lvl>
    <w:lvl w:ilvl="1" w:tentative="0">
      <w:start w:val="1"/>
      <w:numFmt w:val="lowerLetter"/>
      <w:lvlText w:val="%2)"/>
      <w:lvlJc w:val="left"/>
      <w:pPr>
        <w:ind w:left="2760" w:hanging="420"/>
      </w:pPr>
    </w:lvl>
    <w:lvl w:ilvl="2" w:tentative="0">
      <w:start w:val="1"/>
      <w:numFmt w:val="lowerRoman"/>
      <w:lvlText w:val="%3."/>
      <w:lvlJc w:val="right"/>
      <w:pPr>
        <w:ind w:left="3180" w:hanging="420"/>
      </w:pPr>
    </w:lvl>
    <w:lvl w:ilvl="3" w:tentative="0">
      <w:start w:val="1"/>
      <w:numFmt w:val="decimal"/>
      <w:lvlText w:val="%4."/>
      <w:lvlJc w:val="left"/>
      <w:pPr>
        <w:ind w:left="3600" w:hanging="420"/>
      </w:pPr>
    </w:lvl>
    <w:lvl w:ilvl="4" w:tentative="0">
      <w:start w:val="1"/>
      <w:numFmt w:val="lowerLetter"/>
      <w:lvlText w:val="%5)"/>
      <w:lvlJc w:val="left"/>
      <w:pPr>
        <w:ind w:left="4020" w:hanging="420"/>
      </w:pPr>
    </w:lvl>
    <w:lvl w:ilvl="5" w:tentative="0">
      <w:start w:val="1"/>
      <w:numFmt w:val="lowerRoman"/>
      <w:lvlText w:val="%6."/>
      <w:lvlJc w:val="right"/>
      <w:pPr>
        <w:ind w:left="4440" w:hanging="420"/>
      </w:pPr>
    </w:lvl>
    <w:lvl w:ilvl="6" w:tentative="0">
      <w:start w:val="1"/>
      <w:numFmt w:val="decimal"/>
      <w:lvlText w:val="%7."/>
      <w:lvlJc w:val="left"/>
      <w:pPr>
        <w:ind w:left="4860" w:hanging="420"/>
      </w:pPr>
    </w:lvl>
    <w:lvl w:ilvl="7" w:tentative="0">
      <w:start w:val="1"/>
      <w:numFmt w:val="lowerLetter"/>
      <w:lvlText w:val="%8)"/>
      <w:lvlJc w:val="left"/>
      <w:pPr>
        <w:ind w:left="5280" w:hanging="420"/>
      </w:pPr>
    </w:lvl>
    <w:lvl w:ilvl="8" w:tentative="0">
      <w:start w:val="1"/>
      <w:numFmt w:val="lowerRoman"/>
      <w:lvlText w:val="%9."/>
      <w:lvlJc w:val="right"/>
      <w:pPr>
        <w:ind w:left="5700" w:hanging="420"/>
      </w:pPr>
    </w:lvl>
  </w:abstractNum>
  <w:abstractNum w:abstractNumId="5">
    <w:nsid w:val="5DE329CE"/>
    <w:multiLevelType w:val="multilevel"/>
    <w:tmpl w:val="5DE329CE"/>
    <w:lvl w:ilvl="0" w:tentative="0">
      <w:start w:val="1"/>
      <w:numFmt w:val="decimal"/>
      <w:lvlText w:val="（%1）"/>
      <w:lvlJc w:val="left"/>
      <w:pPr>
        <w:ind w:left="2400" w:hanging="720"/>
      </w:pPr>
      <w:rPr>
        <w:rFonts w:hint="default"/>
      </w:rPr>
    </w:lvl>
    <w:lvl w:ilvl="1" w:tentative="0">
      <w:start w:val="1"/>
      <w:numFmt w:val="lowerLetter"/>
      <w:lvlText w:val="%2)"/>
      <w:lvlJc w:val="left"/>
      <w:pPr>
        <w:ind w:left="2520" w:hanging="420"/>
      </w:pPr>
    </w:lvl>
    <w:lvl w:ilvl="2" w:tentative="0">
      <w:start w:val="1"/>
      <w:numFmt w:val="lowerRoman"/>
      <w:lvlText w:val="%3."/>
      <w:lvlJc w:val="right"/>
      <w:pPr>
        <w:ind w:left="2940" w:hanging="420"/>
      </w:pPr>
    </w:lvl>
    <w:lvl w:ilvl="3" w:tentative="0">
      <w:start w:val="1"/>
      <w:numFmt w:val="decimal"/>
      <w:lvlText w:val="%4."/>
      <w:lvlJc w:val="left"/>
      <w:pPr>
        <w:ind w:left="3360" w:hanging="420"/>
      </w:pPr>
    </w:lvl>
    <w:lvl w:ilvl="4" w:tentative="0">
      <w:start w:val="1"/>
      <w:numFmt w:val="lowerLetter"/>
      <w:lvlText w:val="%5)"/>
      <w:lvlJc w:val="left"/>
      <w:pPr>
        <w:ind w:left="3780" w:hanging="420"/>
      </w:pPr>
    </w:lvl>
    <w:lvl w:ilvl="5" w:tentative="0">
      <w:start w:val="1"/>
      <w:numFmt w:val="lowerRoman"/>
      <w:lvlText w:val="%6."/>
      <w:lvlJc w:val="right"/>
      <w:pPr>
        <w:ind w:left="4200" w:hanging="420"/>
      </w:pPr>
    </w:lvl>
    <w:lvl w:ilvl="6" w:tentative="0">
      <w:start w:val="1"/>
      <w:numFmt w:val="decimal"/>
      <w:lvlText w:val="%7."/>
      <w:lvlJc w:val="left"/>
      <w:pPr>
        <w:ind w:left="4620" w:hanging="420"/>
      </w:pPr>
    </w:lvl>
    <w:lvl w:ilvl="7" w:tentative="0">
      <w:start w:val="1"/>
      <w:numFmt w:val="lowerLetter"/>
      <w:lvlText w:val="%8)"/>
      <w:lvlJc w:val="left"/>
      <w:pPr>
        <w:ind w:left="5040" w:hanging="420"/>
      </w:pPr>
    </w:lvl>
    <w:lvl w:ilvl="8" w:tentative="0">
      <w:start w:val="1"/>
      <w:numFmt w:val="lowerRoman"/>
      <w:lvlText w:val="%9."/>
      <w:lvlJc w:val="right"/>
      <w:pPr>
        <w:ind w:left="5460" w:hanging="420"/>
      </w:pPr>
    </w:lvl>
  </w:abstractNum>
  <w:num w:numId="1">
    <w:abstractNumId w:val="5"/>
  </w:num>
  <w:num w:numId="2">
    <w:abstractNumId w:val="4"/>
  </w:num>
  <w:num w:numId="3">
    <w:abstractNumId w:val="3"/>
  </w:num>
  <w:num w:numId="4">
    <w:abstractNumId w:val="0"/>
  </w:num>
  <w:num w:numId="5">
    <w:abstractNumId w:val="2"/>
  </w:num>
  <w:num w:numId="6">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lan">
    <w15:presenceInfo w15:providerId="WPS Office" w15:userId="17516379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trackRevisions w:val="1"/>
  <w:documentProtection w:enforcement="0"/>
  <w:defaultTabStop w:val="420"/>
  <w:drawingGridVerticalSpacing w:val="156"/>
  <w:displayHorizontalDrawingGridEvery w:val="0"/>
  <w:displayVerticalDrawingGridEvery w:val="2"/>
  <w:characterSpacingControl w:val="compressPunctuation"/>
  <w:endnotePr>
    <w:numFmt w:val="decimal"/>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948"/>
    <w:rsid w:val="00020187"/>
    <w:rsid w:val="0002153F"/>
    <w:rsid w:val="00036948"/>
    <w:rsid w:val="0005473D"/>
    <w:rsid w:val="000B1553"/>
    <w:rsid w:val="000D20B4"/>
    <w:rsid w:val="00172D36"/>
    <w:rsid w:val="00191F2C"/>
    <w:rsid w:val="001A06EC"/>
    <w:rsid w:val="001C7536"/>
    <w:rsid w:val="00300AFA"/>
    <w:rsid w:val="003032AA"/>
    <w:rsid w:val="0032080A"/>
    <w:rsid w:val="00354991"/>
    <w:rsid w:val="003B342F"/>
    <w:rsid w:val="00463AEE"/>
    <w:rsid w:val="004C67A5"/>
    <w:rsid w:val="004E109F"/>
    <w:rsid w:val="004F684B"/>
    <w:rsid w:val="00580F7B"/>
    <w:rsid w:val="00604D88"/>
    <w:rsid w:val="00606BA7"/>
    <w:rsid w:val="00626538"/>
    <w:rsid w:val="006307A2"/>
    <w:rsid w:val="006473E7"/>
    <w:rsid w:val="006869BA"/>
    <w:rsid w:val="00751075"/>
    <w:rsid w:val="0075582D"/>
    <w:rsid w:val="007B273F"/>
    <w:rsid w:val="007B29D3"/>
    <w:rsid w:val="00836299"/>
    <w:rsid w:val="008A731B"/>
    <w:rsid w:val="008F0BBE"/>
    <w:rsid w:val="00927931"/>
    <w:rsid w:val="00933EA8"/>
    <w:rsid w:val="00946783"/>
    <w:rsid w:val="009600AC"/>
    <w:rsid w:val="00962B07"/>
    <w:rsid w:val="0098162F"/>
    <w:rsid w:val="009B1AAF"/>
    <w:rsid w:val="009C74D2"/>
    <w:rsid w:val="00A20535"/>
    <w:rsid w:val="00A43DF7"/>
    <w:rsid w:val="00A63F3B"/>
    <w:rsid w:val="00A74156"/>
    <w:rsid w:val="00AC4AE3"/>
    <w:rsid w:val="00B12F47"/>
    <w:rsid w:val="00B45E93"/>
    <w:rsid w:val="00B84DEA"/>
    <w:rsid w:val="00B90A6B"/>
    <w:rsid w:val="00B9297C"/>
    <w:rsid w:val="00C60B9E"/>
    <w:rsid w:val="00CC38E3"/>
    <w:rsid w:val="00CD708D"/>
    <w:rsid w:val="00CF050D"/>
    <w:rsid w:val="00CF329C"/>
    <w:rsid w:val="00CF5F3A"/>
    <w:rsid w:val="00D11661"/>
    <w:rsid w:val="00D30781"/>
    <w:rsid w:val="00D92196"/>
    <w:rsid w:val="00DB0B74"/>
    <w:rsid w:val="00DB3FEB"/>
    <w:rsid w:val="00DC1897"/>
    <w:rsid w:val="00DF6339"/>
    <w:rsid w:val="00E4007E"/>
    <w:rsid w:val="00EA5A43"/>
    <w:rsid w:val="00EB01A4"/>
    <w:rsid w:val="00EC1D92"/>
    <w:rsid w:val="00F1089F"/>
    <w:rsid w:val="00F36C8E"/>
    <w:rsid w:val="00FB6F42"/>
    <w:rsid w:val="00FC0BFF"/>
    <w:rsid w:val="00FE01D3"/>
    <w:rsid w:val="2FB01A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0"/>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1"/>
    <w:unhideWhenUsed/>
    <w:qFormat/>
    <w:uiPriority w:val="9"/>
    <w:pPr>
      <w:keepNext/>
      <w:keepLines/>
      <w:spacing w:before="260" w:after="260" w:line="416" w:lineRule="auto"/>
      <w:outlineLvl w:val="2"/>
    </w:pPr>
    <w:rPr>
      <w:b/>
      <w:bCs/>
      <w:sz w:val="32"/>
      <w:szCs w:val="32"/>
    </w:rPr>
  </w:style>
  <w:style w:type="character" w:default="1" w:styleId="13">
    <w:name w:val="Default Paragraph Font"/>
    <w:semiHidden/>
    <w:unhideWhenUsed/>
    <w:uiPriority w:val="1"/>
  </w:style>
  <w:style w:type="table" w:default="1" w:styleId="16">
    <w:name w:val="Normal Table"/>
    <w:semiHidden/>
    <w:unhideWhenUsed/>
    <w:uiPriority w:val="99"/>
    <w:tblPr>
      <w:tblLayout w:type="fixed"/>
      <w:tblCellMar>
        <w:top w:w="0" w:type="dxa"/>
        <w:left w:w="108" w:type="dxa"/>
        <w:bottom w:w="0" w:type="dxa"/>
        <w:right w:w="108" w:type="dxa"/>
      </w:tblCellMar>
    </w:tblPr>
  </w:style>
  <w:style w:type="paragraph" w:styleId="5">
    <w:name w:val="toc 3"/>
    <w:basedOn w:val="1"/>
    <w:next w:val="1"/>
    <w:unhideWhenUsed/>
    <w:uiPriority w:val="39"/>
    <w:pPr>
      <w:ind w:left="840" w:leftChars="400"/>
    </w:pPr>
  </w:style>
  <w:style w:type="paragraph" w:styleId="6">
    <w:name w:val="endnote text"/>
    <w:basedOn w:val="1"/>
    <w:link w:val="23"/>
    <w:semiHidden/>
    <w:unhideWhenUsed/>
    <w:uiPriority w:val="99"/>
    <w:pPr>
      <w:snapToGrid w:val="0"/>
      <w:jc w:val="left"/>
    </w:pPr>
  </w:style>
  <w:style w:type="paragraph" w:styleId="7">
    <w:name w:val="Balloon Text"/>
    <w:basedOn w:val="1"/>
    <w:link w:val="24"/>
    <w:semiHidden/>
    <w:unhideWhenUsed/>
    <w:uiPriority w:val="99"/>
    <w:rPr>
      <w:sz w:val="18"/>
      <w:szCs w:val="18"/>
    </w:rPr>
  </w:style>
  <w:style w:type="paragraph" w:styleId="8">
    <w:name w:val="footer"/>
    <w:basedOn w:val="1"/>
    <w:link w:val="18"/>
    <w:unhideWhenUsed/>
    <w:uiPriority w:val="99"/>
    <w:pPr>
      <w:tabs>
        <w:tab w:val="center" w:pos="4153"/>
        <w:tab w:val="right" w:pos="8306"/>
      </w:tabs>
      <w:snapToGrid w:val="0"/>
      <w:jc w:val="left"/>
    </w:pPr>
    <w:rPr>
      <w:sz w:val="18"/>
      <w:szCs w:val="18"/>
    </w:rPr>
  </w:style>
  <w:style w:type="paragraph" w:styleId="9">
    <w:name w:val="header"/>
    <w:basedOn w:val="1"/>
    <w:link w:val="17"/>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uiPriority w:val="39"/>
  </w:style>
  <w:style w:type="paragraph" w:styleId="11">
    <w:name w:val="toc 2"/>
    <w:basedOn w:val="1"/>
    <w:next w:val="1"/>
    <w:unhideWhenUsed/>
    <w:uiPriority w:val="39"/>
    <w:pPr>
      <w:ind w:left="420" w:leftChars="200"/>
    </w:pPr>
  </w:style>
  <w:style w:type="paragraph" w:styleId="12">
    <w:name w:val="Normal (Web)"/>
    <w:basedOn w:val="1"/>
    <w:semiHidden/>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endnote reference"/>
    <w:basedOn w:val="13"/>
    <w:semiHidden/>
    <w:unhideWhenUsed/>
    <w:uiPriority w:val="99"/>
    <w:rPr>
      <w:vertAlign w:val="superscript"/>
    </w:rPr>
  </w:style>
  <w:style w:type="character" w:styleId="15">
    <w:name w:val="Hyperlink"/>
    <w:basedOn w:val="13"/>
    <w:unhideWhenUsed/>
    <w:uiPriority w:val="99"/>
    <w:rPr>
      <w:color w:val="0000FF" w:themeColor="hyperlink"/>
      <w:u w:val="single"/>
      <w14:textFill>
        <w14:solidFill>
          <w14:schemeClr w14:val="hlink"/>
        </w14:solidFill>
      </w14:textFill>
    </w:rPr>
  </w:style>
  <w:style w:type="character" w:customStyle="1" w:styleId="17">
    <w:name w:val="页眉 Char"/>
    <w:basedOn w:val="13"/>
    <w:link w:val="9"/>
    <w:uiPriority w:val="99"/>
    <w:rPr>
      <w:sz w:val="18"/>
      <w:szCs w:val="18"/>
    </w:rPr>
  </w:style>
  <w:style w:type="character" w:customStyle="1" w:styleId="18">
    <w:name w:val="页脚 Char"/>
    <w:basedOn w:val="13"/>
    <w:link w:val="8"/>
    <w:uiPriority w:val="99"/>
    <w:rPr>
      <w:sz w:val="18"/>
      <w:szCs w:val="18"/>
    </w:rPr>
  </w:style>
  <w:style w:type="character" w:customStyle="1" w:styleId="19">
    <w:name w:val="标题 1 Char"/>
    <w:basedOn w:val="13"/>
    <w:link w:val="2"/>
    <w:uiPriority w:val="9"/>
    <w:rPr>
      <w:b/>
      <w:bCs/>
      <w:kern w:val="44"/>
      <w:sz w:val="44"/>
      <w:szCs w:val="44"/>
    </w:rPr>
  </w:style>
  <w:style w:type="character" w:customStyle="1" w:styleId="20">
    <w:name w:val="标题 2 Char"/>
    <w:basedOn w:val="13"/>
    <w:link w:val="3"/>
    <w:uiPriority w:val="9"/>
    <w:rPr>
      <w:rFonts w:asciiTheme="majorHAnsi" w:hAnsiTheme="majorHAnsi" w:eastAsiaTheme="majorEastAsia" w:cstheme="majorBidi"/>
      <w:b/>
      <w:bCs/>
      <w:sz w:val="32"/>
      <w:szCs w:val="32"/>
    </w:rPr>
  </w:style>
  <w:style w:type="character" w:customStyle="1" w:styleId="21">
    <w:name w:val="标题 3 Char"/>
    <w:basedOn w:val="13"/>
    <w:link w:val="4"/>
    <w:uiPriority w:val="9"/>
    <w:rPr>
      <w:b/>
      <w:bCs/>
      <w:sz w:val="32"/>
      <w:szCs w:val="32"/>
    </w:rPr>
  </w:style>
  <w:style w:type="paragraph" w:styleId="22">
    <w:name w:val="List Paragraph"/>
    <w:basedOn w:val="1"/>
    <w:qFormat/>
    <w:uiPriority w:val="34"/>
    <w:pPr>
      <w:ind w:firstLine="420" w:firstLineChars="200"/>
    </w:pPr>
  </w:style>
  <w:style w:type="character" w:customStyle="1" w:styleId="23">
    <w:name w:val="尾注文本 Char"/>
    <w:basedOn w:val="13"/>
    <w:link w:val="6"/>
    <w:semiHidden/>
    <w:uiPriority w:val="99"/>
  </w:style>
  <w:style w:type="character" w:customStyle="1" w:styleId="24">
    <w:name w:val="批注框文本 Char"/>
    <w:basedOn w:val="13"/>
    <w:link w:val="7"/>
    <w:semiHidden/>
    <w:uiPriority w:val="99"/>
    <w:rPr>
      <w:sz w:val="18"/>
      <w:szCs w:val="18"/>
    </w:rPr>
  </w:style>
  <w:style w:type="paragraph" w:customStyle="1" w:styleId="25">
    <w:name w:val="TOC Heading"/>
    <w:basedOn w:val="2"/>
    <w:next w:val="1"/>
    <w:semiHidden/>
    <w:unhideWhenUsed/>
    <w:qFormat/>
    <w:uiPriority w:val="39"/>
    <w:pPr>
      <w:widowControl/>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jpeg"/><Relationship Id="rId5" Type="http://schemas.openxmlformats.org/officeDocument/2006/relationships/image" Target="media/image1.png"/><Relationship Id="rId41" Type="http://schemas.microsoft.com/office/2011/relationships/people" Target="people.xml"/><Relationship Id="rId40" Type="http://schemas.openxmlformats.org/officeDocument/2006/relationships/fontTable" Target="fontTable.xml"/><Relationship Id="rId4" Type="http://schemas.openxmlformats.org/officeDocument/2006/relationships/theme" Target="theme/theme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2.emf"/><Relationship Id="rId35" Type="http://schemas.openxmlformats.org/officeDocument/2006/relationships/image" Target="media/image31.emf"/><Relationship Id="rId34" Type="http://schemas.openxmlformats.org/officeDocument/2006/relationships/image" Target="media/image30.emf"/><Relationship Id="rId33" Type="http://schemas.openxmlformats.org/officeDocument/2006/relationships/image" Target="media/image29.emf"/><Relationship Id="rId32" Type="http://schemas.openxmlformats.org/officeDocument/2006/relationships/image" Target="media/image28.emf"/><Relationship Id="rId31" Type="http://schemas.openxmlformats.org/officeDocument/2006/relationships/image" Target="media/image27.emf"/><Relationship Id="rId30" Type="http://schemas.openxmlformats.org/officeDocument/2006/relationships/image" Target="media/image26.emf"/><Relationship Id="rId3" Type="http://schemas.openxmlformats.org/officeDocument/2006/relationships/endnotes" Target="endnotes.xml"/><Relationship Id="rId29" Type="http://schemas.openxmlformats.org/officeDocument/2006/relationships/image" Target="media/image25.emf"/><Relationship Id="rId28" Type="http://schemas.openxmlformats.org/officeDocument/2006/relationships/image" Target="media/image24.emf"/><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emf"/><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emf"/><Relationship Id="rId18" Type="http://schemas.openxmlformats.org/officeDocument/2006/relationships/image" Target="media/image14.emf"/><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emf"/><Relationship Id="rId14" Type="http://schemas.openxmlformats.org/officeDocument/2006/relationships/image" Target="media/image10.emf"/><Relationship Id="rId13" Type="http://schemas.openxmlformats.org/officeDocument/2006/relationships/image" Target="media/image9.emf"/><Relationship Id="rId12" Type="http://schemas.openxmlformats.org/officeDocument/2006/relationships/image" Target="media/image8.emf"/><Relationship Id="rId11" Type="http://schemas.openxmlformats.org/officeDocument/2006/relationships/image" Target="media/image7.emf"/><Relationship Id="rId10" Type="http://schemas.openxmlformats.org/officeDocument/2006/relationships/image" Target="media/image6.emf"/><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2E4D02-BC5F-440F-8A09-D7186B47AE16}">
  <ds:schemaRefs/>
</ds:datastoreItem>
</file>

<file path=docProps/app.xml><?xml version="1.0" encoding="utf-8"?>
<Properties xmlns="http://schemas.openxmlformats.org/officeDocument/2006/extended-properties" xmlns:vt="http://schemas.openxmlformats.org/officeDocument/2006/docPropsVTypes">
  <Template>Normal.dotm</Template>
  <Pages>17</Pages>
  <Words>1338</Words>
  <Characters>7633</Characters>
  <Lines>63</Lines>
  <Paragraphs>17</Paragraphs>
  <TotalTime>0</TotalTime>
  <ScaleCrop>false</ScaleCrop>
  <LinksUpToDate>false</LinksUpToDate>
  <CharactersWithSpaces>8954</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2018-03-02T04:05:00Z</dcterms:created>
  <dc:creator>zhenyong</dc:creator>
  <cp:lastModifiedBy>alan</cp:lastModifiedBy>
  <dcterms:modified xsi:type="dcterms:W3CDTF">2018-03-05T11:58:45Z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